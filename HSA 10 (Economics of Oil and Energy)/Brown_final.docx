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7E79" w:rsidRDefault="000311BE" w:rsidP="00EA17E4">
      <w:pPr>
        <w:jc w:val="center"/>
        <w:rPr>
          <w:rFonts w:ascii="Arial" w:hAnsi="Arial" w:cs="Arial"/>
          <w:b/>
          <w:sz w:val="24"/>
          <w:szCs w:val="24"/>
        </w:rPr>
      </w:pPr>
      <w:r>
        <w:rPr>
          <w:rFonts w:ascii="Arial" w:hAnsi="Arial" w:cs="Arial"/>
          <w:b/>
          <w:sz w:val="24"/>
          <w:szCs w:val="24"/>
        </w:rPr>
        <w:t>The Future of Tidal Energy</w:t>
      </w:r>
    </w:p>
    <w:p w:rsidR="00EA17E4" w:rsidRDefault="00EA17E4" w:rsidP="00EA17E4">
      <w:pPr>
        <w:jc w:val="center"/>
        <w:rPr>
          <w:rFonts w:ascii="Arial" w:hAnsi="Arial" w:cs="Arial"/>
          <w:sz w:val="24"/>
          <w:szCs w:val="24"/>
        </w:rPr>
      </w:pPr>
      <w:r>
        <w:rPr>
          <w:rFonts w:ascii="Arial" w:hAnsi="Arial" w:cs="Arial"/>
          <w:sz w:val="24"/>
          <w:szCs w:val="24"/>
        </w:rPr>
        <w:t>Brenden Brown</w:t>
      </w:r>
    </w:p>
    <w:p w:rsidR="00EA17E4" w:rsidRDefault="00EA17E4" w:rsidP="00EA17E4">
      <w:pPr>
        <w:jc w:val="center"/>
        <w:rPr>
          <w:rFonts w:ascii="Arial" w:hAnsi="Arial" w:cs="Arial"/>
          <w:sz w:val="24"/>
          <w:szCs w:val="24"/>
        </w:rPr>
      </w:pPr>
      <w:r>
        <w:rPr>
          <w:rFonts w:ascii="Arial" w:hAnsi="Arial" w:cs="Arial"/>
          <w:sz w:val="24"/>
          <w:szCs w:val="24"/>
        </w:rPr>
        <w:t>April 25, 2016</w:t>
      </w:r>
    </w:p>
    <w:p w:rsidR="00EA17E4" w:rsidRDefault="00EA17E4" w:rsidP="001D0A5B">
      <w:pPr>
        <w:spacing w:line="276" w:lineRule="auto"/>
        <w:rPr>
          <w:rFonts w:ascii="Arial" w:hAnsi="Arial" w:cs="Arial"/>
          <w:b/>
          <w:sz w:val="24"/>
          <w:szCs w:val="24"/>
        </w:rPr>
      </w:pPr>
      <w:r>
        <w:rPr>
          <w:rFonts w:ascii="Arial" w:hAnsi="Arial" w:cs="Arial"/>
          <w:b/>
          <w:sz w:val="24"/>
          <w:szCs w:val="24"/>
        </w:rPr>
        <w:t xml:space="preserve">Introduction </w:t>
      </w:r>
    </w:p>
    <w:p w:rsidR="00EA17E4" w:rsidRDefault="00EA17E4" w:rsidP="001D0A5B">
      <w:pPr>
        <w:spacing w:line="276" w:lineRule="auto"/>
        <w:ind w:firstLine="720"/>
        <w:rPr>
          <w:rFonts w:ascii="Arial" w:hAnsi="Arial" w:cs="Arial"/>
          <w:sz w:val="24"/>
          <w:szCs w:val="24"/>
        </w:rPr>
      </w:pPr>
      <w:r>
        <w:rPr>
          <w:rFonts w:ascii="Arial" w:hAnsi="Arial" w:cs="Arial"/>
          <w:sz w:val="24"/>
          <w:szCs w:val="24"/>
        </w:rPr>
        <w:t xml:space="preserve">In the past ten years, the global concerns regarding our use of non-renewable energy sources and their effect on the environment have become much more serious. </w:t>
      </w:r>
      <w:r w:rsidR="00095543">
        <w:rPr>
          <w:rFonts w:ascii="Arial" w:hAnsi="Arial" w:cs="Arial"/>
          <w:sz w:val="24"/>
          <w:szCs w:val="24"/>
        </w:rPr>
        <w:t>The year 2015 was the hottest recorded year in Earth’s history, beating the record set by the previous year</w:t>
      </w:r>
      <w:r w:rsidR="008A0C98">
        <w:rPr>
          <w:rFonts w:ascii="Arial" w:hAnsi="Arial" w:cs="Arial"/>
          <w:sz w:val="24"/>
          <w:szCs w:val="24"/>
        </w:rPr>
        <w:t xml:space="preserve"> </w:t>
      </w:r>
      <w:r w:rsidR="008A0C98" w:rsidRPr="00513795">
        <w:rPr>
          <w:rFonts w:ascii="Arial" w:hAnsi="Arial" w:cs="Arial"/>
          <w:sz w:val="24"/>
          <w:szCs w:val="24"/>
        </w:rPr>
        <w:t>[1]</w:t>
      </w:r>
      <w:r w:rsidR="00095543" w:rsidRPr="00513795">
        <w:rPr>
          <w:rFonts w:ascii="Arial" w:hAnsi="Arial" w:cs="Arial"/>
          <w:sz w:val="24"/>
          <w:szCs w:val="24"/>
        </w:rPr>
        <w:t>.</w:t>
      </w:r>
      <w:r w:rsidR="00095543">
        <w:rPr>
          <w:rFonts w:ascii="Arial" w:hAnsi="Arial" w:cs="Arial"/>
          <w:sz w:val="24"/>
          <w:szCs w:val="24"/>
        </w:rPr>
        <w:t xml:space="preserve"> </w:t>
      </w:r>
      <w:r w:rsidR="001A558F">
        <w:rPr>
          <w:rFonts w:ascii="Arial" w:hAnsi="Arial" w:cs="Arial"/>
          <w:sz w:val="24"/>
          <w:szCs w:val="24"/>
        </w:rPr>
        <w:t>This is mainly the result from our use of nonrenewable resources. For this reason, t</w:t>
      </w:r>
      <w:r w:rsidR="00734E7B">
        <w:rPr>
          <w:rFonts w:ascii="Arial" w:hAnsi="Arial" w:cs="Arial"/>
          <w:sz w:val="24"/>
          <w:szCs w:val="24"/>
        </w:rPr>
        <w:t>he pressure to find</w:t>
      </w:r>
      <w:r>
        <w:rPr>
          <w:rFonts w:ascii="Arial" w:hAnsi="Arial" w:cs="Arial"/>
          <w:sz w:val="24"/>
          <w:szCs w:val="24"/>
        </w:rPr>
        <w:t xml:space="preserve"> new alternatives to sustain our ever growing energy needs is at an all time high</w:t>
      </w:r>
      <w:r w:rsidR="001A558F">
        <w:rPr>
          <w:rFonts w:ascii="Arial" w:hAnsi="Arial" w:cs="Arial"/>
          <w:sz w:val="24"/>
          <w:szCs w:val="24"/>
        </w:rPr>
        <w:t xml:space="preserve">. </w:t>
      </w:r>
      <w:r w:rsidR="00581B14">
        <w:rPr>
          <w:rFonts w:ascii="Arial" w:hAnsi="Arial" w:cs="Arial"/>
          <w:sz w:val="24"/>
          <w:szCs w:val="24"/>
        </w:rPr>
        <w:t>There is a lot of focus on things such as wind energy or solar, but a lesser known</w:t>
      </w:r>
      <w:r>
        <w:rPr>
          <w:rFonts w:ascii="Arial" w:hAnsi="Arial" w:cs="Arial"/>
          <w:sz w:val="24"/>
          <w:szCs w:val="24"/>
        </w:rPr>
        <w:t xml:space="preserve"> energy alternative that has arisen in recent years is tidal energy, the details of which will be explained later in this paper. As implied in the name, tidal energy requires tides (i.e. the ocean), so in this paper we will be examining the feasibility of tidal energy for a country that is completely surrounded by the ocean – Japan. Japan is a major consumer of electricity</w:t>
      </w:r>
      <w:r w:rsidR="001A558F">
        <w:rPr>
          <w:rFonts w:ascii="Arial" w:hAnsi="Arial" w:cs="Arial"/>
          <w:sz w:val="24"/>
          <w:szCs w:val="24"/>
        </w:rPr>
        <w:t>, especially from non renewable [16] (</w:t>
      </w:r>
      <w:r w:rsidR="00C42BAC">
        <w:rPr>
          <w:rFonts w:ascii="Arial" w:hAnsi="Arial" w:cs="Arial"/>
          <w:sz w:val="24"/>
          <w:szCs w:val="24"/>
        </w:rPr>
        <w:t>see section 2.2</w:t>
      </w:r>
      <w:r>
        <w:rPr>
          <w:rFonts w:ascii="Arial" w:hAnsi="Arial" w:cs="Arial"/>
          <w:sz w:val="24"/>
          <w:szCs w:val="24"/>
        </w:rPr>
        <w:t xml:space="preserve">), so they will be a good model to look at in terms of the feasibility of tidal </w:t>
      </w:r>
      <w:r w:rsidR="001A558F">
        <w:rPr>
          <w:rFonts w:ascii="Arial" w:hAnsi="Arial" w:cs="Arial"/>
          <w:sz w:val="24"/>
          <w:szCs w:val="24"/>
        </w:rPr>
        <w:t>energy</w:t>
      </w:r>
      <w:r w:rsidR="00A63D6B">
        <w:rPr>
          <w:rFonts w:ascii="Arial" w:hAnsi="Arial" w:cs="Arial"/>
          <w:sz w:val="24"/>
          <w:szCs w:val="24"/>
        </w:rPr>
        <w:t xml:space="preserve"> </w:t>
      </w:r>
      <w:r>
        <w:rPr>
          <w:rFonts w:ascii="Arial" w:hAnsi="Arial" w:cs="Arial"/>
          <w:sz w:val="24"/>
          <w:szCs w:val="24"/>
        </w:rPr>
        <w:t>as a large scal</w:t>
      </w:r>
      <w:r w:rsidR="001A558F">
        <w:rPr>
          <w:rFonts w:ascii="Arial" w:hAnsi="Arial" w:cs="Arial"/>
          <w:sz w:val="24"/>
          <w:szCs w:val="24"/>
        </w:rPr>
        <w:t>e</w:t>
      </w:r>
      <w:r>
        <w:rPr>
          <w:rFonts w:ascii="Arial" w:hAnsi="Arial" w:cs="Arial"/>
          <w:sz w:val="24"/>
          <w:szCs w:val="24"/>
        </w:rPr>
        <w:t xml:space="preserve"> alternative</w:t>
      </w:r>
      <w:r w:rsidR="001A558F">
        <w:rPr>
          <w:rFonts w:ascii="Arial" w:hAnsi="Arial" w:cs="Arial"/>
          <w:sz w:val="24"/>
          <w:szCs w:val="24"/>
        </w:rPr>
        <w:t xml:space="preserve"> for all large energy </w:t>
      </w:r>
      <w:r w:rsidR="000311BE">
        <w:rPr>
          <w:rFonts w:ascii="Arial" w:hAnsi="Arial" w:cs="Arial"/>
          <w:sz w:val="24"/>
          <w:szCs w:val="24"/>
        </w:rPr>
        <w:t xml:space="preserve">consuming countries. </w:t>
      </w:r>
    </w:p>
    <w:p w:rsidR="00C153BE" w:rsidRDefault="00C153BE" w:rsidP="001D0A5B">
      <w:pPr>
        <w:spacing w:line="276" w:lineRule="auto"/>
        <w:rPr>
          <w:rFonts w:ascii="Arial" w:hAnsi="Arial" w:cs="Arial"/>
          <w:b/>
          <w:sz w:val="24"/>
          <w:szCs w:val="24"/>
        </w:rPr>
      </w:pPr>
      <w:r w:rsidRPr="00C153BE">
        <w:rPr>
          <w:rFonts w:ascii="Arial" w:hAnsi="Arial" w:cs="Arial"/>
          <w:b/>
          <w:sz w:val="24"/>
          <w:szCs w:val="24"/>
        </w:rPr>
        <w:t xml:space="preserve">1. </w:t>
      </w:r>
      <w:r>
        <w:rPr>
          <w:rFonts w:ascii="Arial" w:hAnsi="Arial" w:cs="Arial"/>
          <w:b/>
          <w:sz w:val="24"/>
          <w:szCs w:val="24"/>
        </w:rPr>
        <w:t>Tidal Energy – A Brief Introduction</w:t>
      </w:r>
    </w:p>
    <w:p w:rsidR="00C153BE" w:rsidRDefault="00F85DA5" w:rsidP="001D0A5B">
      <w:pPr>
        <w:spacing w:line="276" w:lineRule="auto"/>
        <w:rPr>
          <w:rFonts w:ascii="Arial" w:hAnsi="Arial" w:cs="Arial"/>
          <w:b/>
          <w:sz w:val="24"/>
          <w:szCs w:val="24"/>
        </w:rPr>
      </w:pPr>
      <w:r>
        <w:rPr>
          <w:rFonts w:ascii="Arial" w:hAnsi="Arial" w:cs="Arial"/>
          <w:b/>
          <w:sz w:val="24"/>
          <w:szCs w:val="24"/>
        </w:rPr>
        <w:t>1.1 What is Tidal Energy?</w:t>
      </w:r>
    </w:p>
    <w:p w:rsidR="00C153BE" w:rsidRPr="00C153BE" w:rsidRDefault="00C153BE" w:rsidP="001D0A5B">
      <w:pPr>
        <w:spacing w:line="276"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As the name states, tidal energy is the energy that comes from tides. More specifically, tidal energy is the form of hydropower that utilizes tidal motion created by the moon and the sun to produce electricity </w:t>
      </w:r>
      <w:r w:rsidR="00513795">
        <w:rPr>
          <w:rFonts w:ascii="Arial" w:hAnsi="Arial" w:cs="Arial"/>
          <w:sz w:val="24"/>
          <w:szCs w:val="24"/>
        </w:rPr>
        <w:t>[</w:t>
      </w:r>
      <w:r w:rsidR="008A0C98" w:rsidRPr="00513795">
        <w:rPr>
          <w:rFonts w:ascii="Arial" w:hAnsi="Arial" w:cs="Arial"/>
          <w:sz w:val="24"/>
          <w:szCs w:val="24"/>
        </w:rPr>
        <w:t>2</w:t>
      </w:r>
      <w:r w:rsidRPr="00513795">
        <w:rPr>
          <w:rFonts w:ascii="Arial" w:hAnsi="Arial" w:cs="Arial"/>
          <w:sz w:val="24"/>
          <w:szCs w:val="24"/>
        </w:rPr>
        <w:t>].</w:t>
      </w:r>
      <w:r>
        <w:rPr>
          <w:rFonts w:ascii="Arial" w:hAnsi="Arial" w:cs="Arial"/>
          <w:sz w:val="24"/>
          <w:szCs w:val="24"/>
        </w:rPr>
        <w:t xml:space="preserve"> In the most basic sense, tidal energy functions much like wind energy in that it uses </w:t>
      </w:r>
      <w:r w:rsidR="001A558F">
        <w:rPr>
          <w:rFonts w:ascii="Arial" w:hAnsi="Arial" w:cs="Arial"/>
          <w:sz w:val="24"/>
          <w:szCs w:val="24"/>
        </w:rPr>
        <w:t xml:space="preserve">the motion of </w:t>
      </w:r>
      <w:r>
        <w:rPr>
          <w:rFonts w:ascii="Arial" w:hAnsi="Arial" w:cs="Arial"/>
          <w:sz w:val="24"/>
          <w:szCs w:val="24"/>
        </w:rPr>
        <w:t xml:space="preserve">a medium (in this case water) to turn some sort of turbine in order to produce electricity. This may sound similar to how a coal power plant produces electricity, and it is. However, the key difference that sets tidal energy </w:t>
      </w:r>
      <w:r w:rsidR="00214986">
        <w:rPr>
          <w:rFonts w:ascii="Arial" w:hAnsi="Arial" w:cs="Arial"/>
          <w:sz w:val="24"/>
          <w:szCs w:val="24"/>
        </w:rPr>
        <w:t>apart from coal and natural gas</w:t>
      </w:r>
      <w:r>
        <w:rPr>
          <w:rFonts w:ascii="Arial" w:hAnsi="Arial" w:cs="Arial"/>
          <w:sz w:val="24"/>
          <w:szCs w:val="24"/>
        </w:rPr>
        <w:t xml:space="preserve"> is that tidal energy is renewable. The Earth is about 70 percent water </w:t>
      </w:r>
      <w:r w:rsidR="008A0C98" w:rsidRPr="00513795">
        <w:rPr>
          <w:rFonts w:ascii="Arial" w:hAnsi="Arial" w:cs="Arial"/>
          <w:sz w:val="24"/>
          <w:szCs w:val="24"/>
        </w:rPr>
        <w:t>[3</w:t>
      </w:r>
      <w:r w:rsidRPr="00513795">
        <w:rPr>
          <w:rFonts w:ascii="Arial" w:hAnsi="Arial" w:cs="Arial"/>
          <w:sz w:val="24"/>
          <w:szCs w:val="24"/>
        </w:rPr>
        <w:t>],</w:t>
      </w:r>
      <w:r>
        <w:rPr>
          <w:rFonts w:ascii="Arial" w:hAnsi="Arial" w:cs="Arial"/>
          <w:sz w:val="24"/>
          <w:szCs w:val="24"/>
        </w:rPr>
        <w:t xml:space="preserve"> so </w:t>
      </w:r>
      <w:r w:rsidR="001A558F">
        <w:rPr>
          <w:rFonts w:ascii="Arial" w:hAnsi="Arial" w:cs="Arial"/>
          <w:sz w:val="24"/>
          <w:szCs w:val="24"/>
        </w:rPr>
        <w:t xml:space="preserve">we </w:t>
      </w:r>
      <w:r>
        <w:rPr>
          <w:rFonts w:ascii="Arial" w:hAnsi="Arial" w:cs="Arial"/>
          <w:sz w:val="24"/>
          <w:szCs w:val="24"/>
        </w:rPr>
        <w:t xml:space="preserve">won’t be running out of tides anytime soon. We will explore many of these differences in later sections. </w:t>
      </w:r>
      <w:r w:rsidR="001A558F">
        <w:rPr>
          <w:rFonts w:ascii="Arial" w:hAnsi="Arial" w:cs="Arial"/>
          <w:sz w:val="24"/>
          <w:szCs w:val="24"/>
        </w:rPr>
        <w:t xml:space="preserve">We will begin by looking </w:t>
      </w:r>
      <w:r>
        <w:rPr>
          <w:rFonts w:ascii="Arial" w:hAnsi="Arial" w:cs="Arial"/>
          <w:sz w:val="24"/>
          <w:szCs w:val="24"/>
        </w:rPr>
        <w:t xml:space="preserve">at the different methods in which </w:t>
      </w:r>
      <w:r w:rsidR="003C1724">
        <w:rPr>
          <w:rFonts w:ascii="Arial" w:hAnsi="Arial" w:cs="Arial"/>
          <w:sz w:val="24"/>
          <w:szCs w:val="24"/>
        </w:rPr>
        <w:t xml:space="preserve">we can harness tidal energy. </w:t>
      </w:r>
    </w:p>
    <w:p w:rsidR="00EA17E4" w:rsidRDefault="003C1724" w:rsidP="001D0A5B">
      <w:pPr>
        <w:spacing w:line="276" w:lineRule="auto"/>
        <w:rPr>
          <w:rFonts w:ascii="Arial" w:hAnsi="Arial" w:cs="Arial"/>
          <w:b/>
          <w:sz w:val="24"/>
          <w:szCs w:val="24"/>
        </w:rPr>
      </w:pPr>
      <w:r>
        <w:rPr>
          <w:rFonts w:ascii="Arial" w:hAnsi="Arial" w:cs="Arial"/>
          <w:b/>
          <w:sz w:val="24"/>
          <w:szCs w:val="24"/>
        </w:rPr>
        <w:t xml:space="preserve">1.2 How Do We Harness Tidal Energy? </w:t>
      </w:r>
    </w:p>
    <w:p w:rsidR="003C1724" w:rsidRDefault="003C1724" w:rsidP="001D0A5B">
      <w:pPr>
        <w:spacing w:line="276"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There are several ways that tidal energy is harvested, but there are really only six main methods </w:t>
      </w:r>
      <w:r w:rsidR="001A558F">
        <w:rPr>
          <w:rFonts w:ascii="Arial" w:hAnsi="Arial" w:cs="Arial"/>
          <w:sz w:val="24"/>
          <w:szCs w:val="24"/>
        </w:rPr>
        <w:t xml:space="preserve">that </w:t>
      </w:r>
      <w:r>
        <w:rPr>
          <w:rFonts w:ascii="Arial" w:hAnsi="Arial" w:cs="Arial"/>
          <w:sz w:val="24"/>
          <w:szCs w:val="24"/>
        </w:rPr>
        <w:t xml:space="preserve">are actually utilized in tidal energy harvested at the coast. </w:t>
      </w:r>
      <w:r w:rsidR="001A558F">
        <w:rPr>
          <w:rFonts w:ascii="Arial" w:hAnsi="Arial" w:cs="Arial"/>
          <w:sz w:val="24"/>
          <w:szCs w:val="24"/>
        </w:rPr>
        <w:t>So w</w:t>
      </w:r>
      <w:r>
        <w:rPr>
          <w:rFonts w:ascii="Arial" w:hAnsi="Arial" w:cs="Arial"/>
          <w:sz w:val="24"/>
          <w:szCs w:val="24"/>
        </w:rPr>
        <w:t>hy do we c</w:t>
      </w:r>
      <w:r w:rsidR="001A558F">
        <w:rPr>
          <w:rFonts w:ascii="Arial" w:hAnsi="Arial" w:cs="Arial"/>
          <w:sz w:val="24"/>
          <w:szCs w:val="24"/>
        </w:rPr>
        <w:t>are if they are near the coast? T</w:t>
      </w:r>
      <w:r>
        <w:rPr>
          <w:rFonts w:ascii="Arial" w:hAnsi="Arial" w:cs="Arial"/>
          <w:sz w:val="24"/>
          <w:szCs w:val="24"/>
        </w:rPr>
        <w:t xml:space="preserve">he reasons for that will become clear soon. </w:t>
      </w:r>
    </w:p>
    <w:p w:rsidR="003C1724" w:rsidRDefault="003C1724" w:rsidP="001D0A5B">
      <w:pPr>
        <w:spacing w:line="276" w:lineRule="auto"/>
        <w:rPr>
          <w:rFonts w:ascii="Arial" w:hAnsi="Arial" w:cs="Arial"/>
          <w:sz w:val="24"/>
          <w:szCs w:val="24"/>
        </w:rPr>
      </w:pPr>
      <w:r>
        <w:rPr>
          <w:rFonts w:ascii="Arial" w:hAnsi="Arial" w:cs="Arial"/>
          <w:sz w:val="24"/>
          <w:szCs w:val="24"/>
        </w:rPr>
        <w:tab/>
        <w:t>The first method of tidal energy collection is the horizontal axis turbine (see figure 1). The horizontal axis turbine functions similarly to</w:t>
      </w:r>
      <w:r w:rsidR="001A558F">
        <w:rPr>
          <w:rFonts w:ascii="Arial" w:hAnsi="Arial" w:cs="Arial"/>
          <w:sz w:val="24"/>
          <w:szCs w:val="24"/>
        </w:rPr>
        <w:t xml:space="preserve"> a </w:t>
      </w:r>
      <w:r>
        <w:rPr>
          <w:rFonts w:ascii="Arial" w:hAnsi="Arial" w:cs="Arial"/>
          <w:sz w:val="24"/>
          <w:szCs w:val="24"/>
        </w:rPr>
        <w:t>typical wind turbine</w:t>
      </w:r>
      <w:r w:rsidR="001A558F">
        <w:rPr>
          <w:rFonts w:ascii="Arial" w:hAnsi="Arial" w:cs="Arial"/>
          <w:sz w:val="24"/>
          <w:szCs w:val="24"/>
        </w:rPr>
        <w:t xml:space="preserve"> </w:t>
      </w:r>
      <w:r>
        <w:rPr>
          <w:rFonts w:ascii="Arial" w:hAnsi="Arial" w:cs="Arial"/>
          <w:sz w:val="24"/>
          <w:szCs w:val="24"/>
        </w:rPr>
        <w:t xml:space="preserve">using the </w:t>
      </w:r>
      <w:r>
        <w:rPr>
          <w:rFonts w:ascii="Arial" w:hAnsi="Arial" w:cs="Arial"/>
          <w:sz w:val="24"/>
          <w:szCs w:val="24"/>
        </w:rPr>
        <w:lastRenderedPageBreak/>
        <w:t>water flow from the tides to turn a rotor about a horizontal axis in order to generate electricity</w:t>
      </w:r>
      <w:r w:rsidR="001D0A5B">
        <w:rPr>
          <w:rFonts w:ascii="Arial" w:hAnsi="Arial" w:cs="Arial"/>
          <w:sz w:val="24"/>
          <w:szCs w:val="24"/>
        </w:rPr>
        <w:t xml:space="preserve"> [</w:t>
      </w:r>
      <w:r w:rsidR="008A0C98" w:rsidRPr="00513795">
        <w:rPr>
          <w:rFonts w:ascii="Arial" w:hAnsi="Arial" w:cs="Arial"/>
          <w:sz w:val="24"/>
          <w:szCs w:val="24"/>
        </w:rPr>
        <w:t>4</w:t>
      </w:r>
      <w:r w:rsidR="001D0A5B" w:rsidRPr="00513795">
        <w:rPr>
          <w:rFonts w:ascii="Arial" w:hAnsi="Arial" w:cs="Arial"/>
          <w:sz w:val="24"/>
          <w:szCs w:val="24"/>
        </w:rPr>
        <w:t>]</w:t>
      </w:r>
      <w:r w:rsidRPr="00513795">
        <w:rPr>
          <w:rFonts w:ascii="Arial" w:hAnsi="Arial" w:cs="Arial"/>
          <w:sz w:val="24"/>
          <w:szCs w:val="24"/>
        </w:rPr>
        <w:t>.</w:t>
      </w:r>
      <w:r>
        <w:rPr>
          <w:rFonts w:ascii="Arial" w:hAnsi="Arial" w:cs="Arial"/>
          <w:sz w:val="24"/>
          <w:szCs w:val="24"/>
        </w:rPr>
        <w:t xml:space="preserve"> </w:t>
      </w:r>
      <w:r w:rsidR="001D0A5B">
        <w:rPr>
          <w:rFonts w:ascii="Arial" w:hAnsi="Arial" w:cs="Arial"/>
          <w:sz w:val="24"/>
          <w:szCs w:val="24"/>
        </w:rPr>
        <w:t>This energy c</w:t>
      </w:r>
      <w:r w:rsidR="001A558F">
        <w:rPr>
          <w:rFonts w:ascii="Arial" w:hAnsi="Arial" w:cs="Arial"/>
          <w:sz w:val="24"/>
          <w:szCs w:val="24"/>
        </w:rPr>
        <w:t xml:space="preserve">an then be transferred to shore using wiring attached to sea floor. </w:t>
      </w:r>
    </w:p>
    <w:p w:rsidR="001D0A5B" w:rsidRDefault="001D0A5B" w:rsidP="001D0A5B">
      <w:pPr>
        <w:spacing w:line="276" w:lineRule="auto"/>
        <w:jc w:val="center"/>
        <w:rPr>
          <w:rFonts w:ascii="Arial" w:hAnsi="Arial" w:cs="Arial"/>
          <w:sz w:val="24"/>
          <w:szCs w:val="24"/>
        </w:rPr>
      </w:pPr>
      <w:r>
        <w:rPr>
          <w:rFonts w:ascii="Arial" w:hAnsi="Arial" w:cs="Arial"/>
          <w:sz w:val="24"/>
          <w:szCs w:val="24"/>
        </w:rPr>
        <w:t>Figure 1. Horizontal Axis Turbine.</w:t>
      </w:r>
    </w:p>
    <w:p w:rsidR="001D0A5B" w:rsidRPr="001D0A5B" w:rsidRDefault="001D0A5B" w:rsidP="001D0A5B">
      <w:pPr>
        <w:spacing w:line="276" w:lineRule="auto"/>
        <w:jc w:val="center"/>
        <w:rPr>
          <w:rFonts w:ascii="Arial" w:hAnsi="Arial" w:cs="Arial"/>
          <w:sz w:val="16"/>
          <w:szCs w:val="16"/>
        </w:rPr>
      </w:pPr>
      <w:r>
        <w:rPr>
          <w:noProof/>
        </w:rPr>
        <w:drawing>
          <wp:inline distT="0" distB="0" distL="0" distR="0">
            <wp:extent cx="3046095" cy="2440305"/>
            <wp:effectExtent l="19050" t="0" r="1905" b="0"/>
            <wp:docPr id="1" name="Picture 1" descr="Horizontal axis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tal axis turbine"/>
                    <pic:cNvPicPr>
                      <a:picLocks noChangeAspect="1" noChangeArrowheads="1"/>
                    </pic:cNvPicPr>
                  </pic:nvPicPr>
                  <pic:blipFill>
                    <a:blip r:embed="rId8"/>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1D0A5B" w:rsidRDefault="008838D6" w:rsidP="00DA2ED7">
      <w:pPr>
        <w:spacing w:line="276" w:lineRule="auto"/>
        <w:jc w:val="center"/>
        <w:rPr>
          <w:rFonts w:ascii="Arial" w:hAnsi="Arial" w:cs="Arial"/>
          <w:sz w:val="16"/>
          <w:szCs w:val="16"/>
        </w:rPr>
      </w:pPr>
      <w:hyperlink r:id="rId9" w:history="1">
        <w:r w:rsidR="00DA2ED7" w:rsidRPr="005D61F4">
          <w:rPr>
            <w:rStyle w:val="Hyperlink"/>
            <w:rFonts w:ascii="Arial" w:hAnsi="Arial" w:cs="Arial"/>
            <w:sz w:val="16"/>
            <w:szCs w:val="16"/>
          </w:rPr>
          <w:t>http://www.emec.org.uk/marine-energy/tidal-devices/</w:t>
        </w:r>
      </w:hyperlink>
      <w:r w:rsidR="00DA2ED7">
        <w:rPr>
          <w:rFonts w:ascii="Arial" w:hAnsi="Arial" w:cs="Arial"/>
          <w:sz w:val="16"/>
          <w:szCs w:val="16"/>
        </w:rPr>
        <w:t xml:space="preserve"> </w:t>
      </w:r>
    </w:p>
    <w:p w:rsidR="001D0A5B" w:rsidRDefault="001D0A5B" w:rsidP="001D0A5B">
      <w:pPr>
        <w:spacing w:line="276" w:lineRule="auto"/>
        <w:ind w:firstLine="720"/>
        <w:rPr>
          <w:rFonts w:ascii="Arial" w:hAnsi="Arial" w:cs="Arial"/>
          <w:sz w:val="24"/>
          <w:szCs w:val="24"/>
        </w:rPr>
      </w:pPr>
      <w:r>
        <w:rPr>
          <w:rFonts w:ascii="Arial" w:hAnsi="Arial" w:cs="Arial"/>
          <w:sz w:val="24"/>
          <w:szCs w:val="24"/>
        </w:rPr>
        <w:t>The next major form of harnessing tidal energy is the vertical axis turbine (see figure 2). This is essentially the same as the previous method, but this time the rotor is mounted parallel to the ocean floor and rotates about a vertical axis</w:t>
      </w:r>
      <w:r w:rsidR="008A0C98">
        <w:rPr>
          <w:rFonts w:ascii="Arial" w:hAnsi="Arial" w:cs="Arial"/>
          <w:sz w:val="24"/>
          <w:szCs w:val="24"/>
        </w:rPr>
        <w:t xml:space="preserve"> [</w:t>
      </w:r>
      <w:r w:rsidR="008A0C98" w:rsidRPr="00513795">
        <w:rPr>
          <w:rFonts w:ascii="Arial" w:hAnsi="Arial" w:cs="Arial"/>
          <w:sz w:val="24"/>
          <w:szCs w:val="24"/>
        </w:rPr>
        <w:t>4</w:t>
      </w:r>
      <w:r w:rsidR="008A0C98">
        <w:rPr>
          <w:rFonts w:ascii="Arial" w:hAnsi="Arial" w:cs="Arial"/>
          <w:sz w:val="24"/>
          <w:szCs w:val="24"/>
        </w:rPr>
        <w:t>]</w:t>
      </w:r>
      <w:r>
        <w:rPr>
          <w:rFonts w:ascii="Arial" w:hAnsi="Arial" w:cs="Arial"/>
          <w:sz w:val="24"/>
          <w:szCs w:val="24"/>
        </w:rPr>
        <w:t xml:space="preserve">. </w:t>
      </w:r>
    </w:p>
    <w:p w:rsidR="00DA2ED7" w:rsidRDefault="00DA2ED7" w:rsidP="00DA2ED7">
      <w:pPr>
        <w:spacing w:line="276" w:lineRule="auto"/>
        <w:jc w:val="center"/>
        <w:rPr>
          <w:rFonts w:ascii="Arial" w:hAnsi="Arial" w:cs="Arial"/>
          <w:sz w:val="24"/>
          <w:szCs w:val="24"/>
        </w:rPr>
      </w:pPr>
      <w:r>
        <w:rPr>
          <w:rFonts w:ascii="Arial" w:hAnsi="Arial" w:cs="Arial"/>
          <w:sz w:val="24"/>
          <w:szCs w:val="24"/>
        </w:rPr>
        <w:t>Figure 2. Vertical Axis Turbine</w:t>
      </w:r>
    </w:p>
    <w:p w:rsidR="00DA2ED7" w:rsidRDefault="00DA2ED7" w:rsidP="00DA2ED7">
      <w:pPr>
        <w:spacing w:line="276" w:lineRule="auto"/>
        <w:jc w:val="center"/>
        <w:rPr>
          <w:rFonts w:ascii="Arial" w:hAnsi="Arial" w:cs="Arial"/>
          <w:sz w:val="24"/>
          <w:szCs w:val="24"/>
        </w:rPr>
      </w:pPr>
      <w:r>
        <w:rPr>
          <w:noProof/>
        </w:rPr>
        <w:drawing>
          <wp:inline distT="0" distB="0" distL="0" distR="0">
            <wp:extent cx="3046095" cy="2440305"/>
            <wp:effectExtent l="19050" t="0" r="1905" b="0"/>
            <wp:docPr id="4" name="Picture 4" descr="Cross-axis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axis turbine"/>
                    <pic:cNvPicPr>
                      <a:picLocks noChangeAspect="1" noChangeArrowheads="1"/>
                    </pic:cNvPicPr>
                  </pic:nvPicPr>
                  <pic:blipFill>
                    <a:blip r:embed="rId10"/>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DA2ED7" w:rsidRDefault="008838D6" w:rsidP="00DA2ED7">
      <w:pPr>
        <w:spacing w:line="276" w:lineRule="auto"/>
        <w:jc w:val="center"/>
        <w:rPr>
          <w:rFonts w:ascii="Arial" w:hAnsi="Arial" w:cs="Arial"/>
          <w:sz w:val="16"/>
          <w:szCs w:val="16"/>
        </w:rPr>
      </w:pPr>
      <w:hyperlink r:id="rId11" w:history="1">
        <w:r w:rsidR="00DA2ED7" w:rsidRPr="005D61F4">
          <w:rPr>
            <w:rStyle w:val="Hyperlink"/>
            <w:rFonts w:ascii="Arial" w:hAnsi="Arial" w:cs="Arial"/>
            <w:sz w:val="16"/>
            <w:szCs w:val="16"/>
          </w:rPr>
          <w:t>http://www.emec.org.uk/marine-energy/tidal-devices/</w:t>
        </w:r>
      </w:hyperlink>
    </w:p>
    <w:p w:rsidR="00F25CB9" w:rsidRPr="00DA2ED7" w:rsidRDefault="00ED2115" w:rsidP="00946885">
      <w:pPr>
        <w:spacing w:line="276" w:lineRule="auto"/>
        <w:ind w:firstLine="720"/>
        <w:rPr>
          <w:rFonts w:ascii="Arial" w:hAnsi="Arial" w:cs="Arial"/>
          <w:sz w:val="24"/>
          <w:szCs w:val="24"/>
        </w:rPr>
      </w:pPr>
      <w:r>
        <w:rPr>
          <w:rFonts w:ascii="Arial" w:hAnsi="Arial" w:cs="Arial"/>
          <w:sz w:val="24"/>
          <w:szCs w:val="24"/>
        </w:rPr>
        <w:t>Another way to harness tidal energy is t</w:t>
      </w:r>
      <w:r w:rsidR="00DA2ED7">
        <w:rPr>
          <w:rFonts w:ascii="Arial" w:hAnsi="Arial" w:cs="Arial"/>
          <w:sz w:val="24"/>
          <w:szCs w:val="24"/>
        </w:rPr>
        <w:t>he oscillating hydrofoil (see figure 3), which is the method of harnessing tidal energy that will be the focus in this paper</w:t>
      </w:r>
      <w:r>
        <w:rPr>
          <w:rFonts w:ascii="Arial" w:hAnsi="Arial" w:cs="Arial"/>
          <w:sz w:val="24"/>
          <w:szCs w:val="24"/>
        </w:rPr>
        <w:t>,</w:t>
      </w:r>
      <w:r w:rsidR="00DA2ED7">
        <w:rPr>
          <w:rFonts w:ascii="Arial" w:hAnsi="Arial" w:cs="Arial"/>
          <w:sz w:val="24"/>
          <w:szCs w:val="24"/>
        </w:rPr>
        <w:t xml:space="preserve"> is a way of harnessing tidal energy that uses a hydrofoil (basically a fan) attached to an arm </w:t>
      </w:r>
      <w:r w:rsidR="00DA2ED7">
        <w:rPr>
          <w:rFonts w:ascii="Arial" w:hAnsi="Arial" w:cs="Arial"/>
          <w:sz w:val="24"/>
          <w:szCs w:val="24"/>
        </w:rPr>
        <w:lastRenderedPageBreak/>
        <w:t>to oscillate the arm</w:t>
      </w:r>
      <w:r w:rsidR="00F25CB9">
        <w:rPr>
          <w:rFonts w:ascii="Arial" w:hAnsi="Arial" w:cs="Arial"/>
          <w:sz w:val="24"/>
          <w:szCs w:val="24"/>
        </w:rPr>
        <w:t>. This pumps a hydraulic fluid system causing electricity to be generated</w:t>
      </w:r>
      <w:r w:rsidR="00F12054">
        <w:rPr>
          <w:rFonts w:ascii="Arial" w:hAnsi="Arial" w:cs="Arial"/>
          <w:sz w:val="24"/>
          <w:szCs w:val="24"/>
        </w:rPr>
        <w:t xml:space="preserve"> </w:t>
      </w:r>
      <w:r w:rsidR="008A0C98">
        <w:rPr>
          <w:rFonts w:ascii="Arial" w:hAnsi="Arial" w:cs="Arial"/>
          <w:sz w:val="24"/>
          <w:szCs w:val="24"/>
        </w:rPr>
        <w:t>[</w:t>
      </w:r>
      <w:r w:rsidR="008A0C98" w:rsidRPr="00513795">
        <w:rPr>
          <w:rFonts w:ascii="Arial" w:hAnsi="Arial" w:cs="Arial"/>
          <w:sz w:val="24"/>
          <w:szCs w:val="24"/>
        </w:rPr>
        <w:t>4</w:t>
      </w:r>
      <w:r w:rsidR="00F12054">
        <w:rPr>
          <w:rFonts w:ascii="Arial" w:hAnsi="Arial" w:cs="Arial"/>
          <w:sz w:val="24"/>
          <w:szCs w:val="24"/>
        </w:rPr>
        <w:t>]</w:t>
      </w:r>
      <w:r w:rsidR="00F25CB9">
        <w:rPr>
          <w:rFonts w:ascii="Arial" w:hAnsi="Arial" w:cs="Arial"/>
          <w:sz w:val="24"/>
          <w:szCs w:val="24"/>
        </w:rPr>
        <w:t xml:space="preserve">. </w:t>
      </w:r>
    </w:p>
    <w:p w:rsidR="001D0A5B" w:rsidRDefault="00F25CB9" w:rsidP="00F25CB9">
      <w:pPr>
        <w:spacing w:line="276" w:lineRule="auto"/>
        <w:jc w:val="center"/>
        <w:rPr>
          <w:rFonts w:ascii="Arial" w:hAnsi="Arial" w:cs="Arial"/>
          <w:sz w:val="24"/>
          <w:szCs w:val="24"/>
        </w:rPr>
      </w:pPr>
      <w:r>
        <w:rPr>
          <w:rFonts w:ascii="Arial" w:hAnsi="Arial" w:cs="Arial"/>
          <w:sz w:val="24"/>
          <w:szCs w:val="24"/>
        </w:rPr>
        <w:t>Figure 3. The Oscillating Hydrofoil.</w:t>
      </w:r>
    </w:p>
    <w:p w:rsidR="00F25CB9" w:rsidRDefault="00F25CB9" w:rsidP="00F25CB9">
      <w:pPr>
        <w:spacing w:line="276" w:lineRule="auto"/>
        <w:jc w:val="center"/>
        <w:rPr>
          <w:rFonts w:ascii="Arial" w:hAnsi="Arial" w:cs="Arial"/>
          <w:sz w:val="24"/>
          <w:szCs w:val="24"/>
        </w:rPr>
      </w:pPr>
      <w:r>
        <w:rPr>
          <w:noProof/>
        </w:rPr>
        <w:drawing>
          <wp:inline distT="0" distB="0" distL="0" distR="0">
            <wp:extent cx="3046095" cy="2440305"/>
            <wp:effectExtent l="19050" t="0" r="1905" b="0"/>
            <wp:docPr id="14" name="Picture 14" descr="Oscillating hydrof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cillating hydrofoil"/>
                    <pic:cNvPicPr>
                      <a:picLocks noChangeAspect="1" noChangeArrowheads="1"/>
                    </pic:cNvPicPr>
                  </pic:nvPicPr>
                  <pic:blipFill>
                    <a:blip r:embed="rId12"/>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F25CB9" w:rsidRDefault="008838D6" w:rsidP="00F25CB9">
      <w:pPr>
        <w:spacing w:line="276" w:lineRule="auto"/>
        <w:jc w:val="center"/>
        <w:rPr>
          <w:rFonts w:ascii="Arial" w:hAnsi="Arial" w:cs="Arial"/>
          <w:sz w:val="16"/>
          <w:szCs w:val="16"/>
        </w:rPr>
      </w:pPr>
      <w:hyperlink r:id="rId13" w:history="1">
        <w:r w:rsidR="00F25CB9" w:rsidRPr="005D61F4">
          <w:rPr>
            <w:rStyle w:val="Hyperlink"/>
            <w:rFonts w:ascii="Arial" w:hAnsi="Arial" w:cs="Arial"/>
            <w:sz w:val="16"/>
            <w:szCs w:val="16"/>
          </w:rPr>
          <w:t>http://www.emec.org.uk/marine-energy/tidal-devices/</w:t>
        </w:r>
      </w:hyperlink>
    </w:p>
    <w:p w:rsidR="00F25CB9" w:rsidRDefault="00F25CB9" w:rsidP="00F25CB9">
      <w:pPr>
        <w:spacing w:line="276" w:lineRule="auto"/>
        <w:rPr>
          <w:rFonts w:ascii="Arial" w:hAnsi="Arial" w:cs="Arial"/>
          <w:sz w:val="24"/>
          <w:szCs w:val="24"/>
        </w:rPr>
      </w:pPr>
    </w:p>
    <w:p w:rsidR="00F25CB9" w:rsidRDefault="00F12054" w:rsidP="00F85DA5">
      <w:pPr>
        <w:spacing w:line="276" w:lineRule="auto"/>
        <w:ind w:firstLine="720"/>
        <w:rPr>
          <w:rFonts w:ascii="Arial" w:hAnsi="Arial" w:cs="Arial"/>
          <w:sz w:val="24"/>
          <w:szCs w:val="24"/>
        </w:rPr>
      </w:pPr>
      <w:r>
        <w:rPr>
          <w:rFonts w:ascii="Arial" w:hAnsi="Arial" w:cs="Arial"/>
          <w:sz w:val="24"/>
          <w:szCs w:val="24"/>
        </w:rPr>
        <w:t>The next device uses what is called the Venturi Effect – a change in pressure that results in fluid flow through a constricted section of a pipe [</w:t>
      </w:r>
      <w:r w:rsidR="008A0C98" w:rsidRPr="00513795">
        <w:rPr>
          <w:rFonts w:ascii="Arial" w:hAnsi="Arial" w:cs="Arial"/>
          <w:sz w:val="24"/>
          <w:szCs w:val="24"/>
        </w:rPr>
        <w:t>5</w:t>
      </w:r>
      <w:r w:rsidRPr="00513795">
        <w:rPr>
          <w:rFonts w:ascii="Arial" w:hAnsi="Arial" w:cs="Arial"/>
          <w:sz w:val="24"/>
          <w:szCs w:val="24"/>
        </w:rPr>
        <w:t>].</w:t>
      </w:r>
      <w:r>
        <w:rPr>
          <w:rFonts w:ascii="Arial" w:hAnsi="Arial" w:cs="Arial"/>
          <w:sz w:val="24"/>
          <w:szCs w:val="24"/>
        </w:rPr>
        <w:t xml:space="preserve"> </w:t>
      </w:r>
      <w:r w:rsidR="00F85DA5">
        <w:rPr>
          <w:rFonts w:ascii="Arial" w:hAnsi="Arial" w:cs="Arial"/>
          <w:sz w:val="24"/>
          <w:szCs w:val="24"/>
        </w:rPr>
        <w:t>These Venturi devices, often called enclosed tips (see figure 4) function much the same as horizontal axis turbines, except they have the enclosed pipe and get the turbine to turn without requiring an active tide to function</w:t>
      </w:r>
      <w:r w:rsidR="00701492">
        <w:rPr>
          <w:rFonts w:ascii="Arial" w:hAnsi="Arial" w:cs="Arial"/>
          <w:sz w:val="24"/>
          <w:szCs w:val="24"/>
        </w:rPr>
        <w:t xml:space="preserve"> [</w:t>
      </w:r>
      <w:r w:rsidR="008A0C98" w:rsidRPr="00513795">
        <w:rPr>
          <w:rFonts w:ascii="Arial" w:hAnsi="Arial" w:cs="Arial"/>
          <w:sz w:val="24"/>
          <w:szCs w:val="24"/>
        </w:rPr>
        <w:t>4</w:t>
      </w:r>
      <w:r w:rsidR="00701492">
        <w:rPr>
          <w:rFonts w:ascii="Arial" w:hAnsi="Arial" w:cs="Arial"/>
          <w:sz w:val="24"/>
          <w:szCs w:val="24"/>
        </w:rPr>
        <w:t>]</w:t>
      </w:r>
      <w:r w:rsidR="00F85DA5">
        <w:rPr>
          <w:rFonts w:ascii="Arial" w:hAnsi="Arial" w:cs="Arial"/>
          <w:sz w:val="24"/>
          <w:szCs w:val="24"/>
        </w:rPr>
        <w:t xml:space="preserve">. </w:t>
      </w:r>
    </w:p>
    <w:p w:rsidR="00F85DA5" w:rsidRDefault="00F85DA5" w:rsidP="00701492">
      <w:pPr>
        <w:spacing w:line="276" w:lineRule="auto"/>
        <w:jc w:val="center"/>
        <w:rPr>
          <w:rFonts w:ascii="Arial" w:hAnsi="Arial" w:cs="Arial"/>
          <w:sz w:val="24"/>
          <w:szCs w:val="24"/>
        </w:rPr>
      </w:pPr>
      <w:r>
        <w:rPr>
          <w:rFonts w:ascii="Arial" w:hAnsi="Arial" w:cs="Arial"/>
          <w:sz w:val="24"/>
          <w:szCs w:val="24"/>
        </w:rPr>
        <w:t>Figure 4. Enclosed Tip.</w:t>
      </w:r>
    </w:p>
    <w:p w:rsidR="00F85DA5" w:rsidRDefault="00701492" w:rsidP="00701492">
      <w:pPr>
        <w:spacing w:line="276" w:lineRule="auto"/>
        <w:jc w:val="center"/>
        <w:rPr>
          <w:rFonts w:ascii="Arial" w:hAnsi="Arial" w:cs="Arial"/>
          <w:sz w:val="24"/>
          <w:szCs w:val="24"/>
        </w:rPr>
      </w:pPr>
      <w:r>
        <w:rPr>
          <w:noProof/>
        </w:rPr>
        <w:drawing>
          <wp:inline distT="0" distB="0" distL="0" distR="0">
            <wp:extent cx="3046095" cy="2440305"/>
            <wp:effectExtent l="19050" t="0" r="1905" b="0"/>
            <wp:docPr id="17" name="Picture 17" descr="Enclosed Tips (Ven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closed Tips (Venturi)"/>
                    <pic:cNvPicPr>
                      <a:picLocks noChangeAspect="1" noChangeArrowheads="1"/>
                    </pic:cNvPicPr>
                  </pic:nvPicPr>
                  <pic:blipFill>
                    <a:blip r:embed="rId14"/>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F85DA5" w:rsidRDefault="008838D6" w:rsidP="00F85DA5">
      <w:pPr>
        <w:spacing w:line="276" w:lineRule="auto"/>
        <w:jc w:val="center"/>
        <w:rPr>
          <w:rFonts w:ascii="Arial" w:hAnsi="Arial" w:cs="Arial"/>
          <w:sz w:val="16"/>
          <w:szCs w:val="16"/>
        </w:rPr>
      </w:pPr>
      <w:hyperlink r:id="rId15" w:history="1">
        <w:r w:rsidR="00F85DA5" w:rsidRPr="005D61F4">
          <w:rPr>
            <w:rStyle w:val="Hyperlink"/>
            <w:rFonts w:ascii="Arial" w:hAnsi="Arial" w:cs="Arial"/>
            <w:sz w:val="16"/>
            <w:szCs w:val="16"/>
          </w:rPr>
          <w:t>http://www.emec.org.uk/marine-energy/tidal-devices/</w:t>
        </w:r>
      </w:hyperlink>
    </w:p>
    <w:p w:rsidR="00F85DA5" w:rsidRDefault="00701492" w:rsidP="008A0C98">
      <w:pPr>
        <w:spacing w:line="276" w:lineRule="auto"/>
        <w:ind w:firstLine="720"/>
        <w:rPr>
          <w:rFonts w:ascii="Arial" w:hAnsi="Arial" w:cs="Arial"/>
          <w:sz w:val="24"/>
          <w:szCs w:val="24"/>
        </w:rPr>
      </w:pPr>
      <w:r>
        <w:rPr>
          <w:rFonts w:ascii="Arial" w:hAnsi="Arial" w:cs="Arial"/>
          <w:sz w:val="24"/>
          <w:szCs w:val="24"/>
        </w:rPr>
        <w:lastRenderedPageBreak/>
        <w:t>The last two methods are used far less often than the previous four</w:t>
      </w:r>
      <w:r w:rsidR="00ED2115">
        <w:rPr>
          <w:rFonts w:ascii="Arial" w:hAnsi="Arial" w:cs="Arial"/>
          <w:sz w:val="24"/>
          <w:szCs w:val="24"/>
        </w:rPr>
        <w:t xml:space="preserve"> due to the fact they are much newer, less tested technologies</w:t>
      </w:r>
      <w:r>
        <w:rPr>
          <w:rFonts w:ascii="Arial" w:hAnsi="Arial" w:cs="Arial"/>
          <w:sz w:val="24"/>
          <w:szCs w:val="24"/>
        </w:rPr>
        <w:t xml:space="preserve">. They are the Archimedes screw (figure 5, left) and the tidal kite (figure 5, right). The Archimedes screw is shaped as it sounds, </w:t>
      </w:r>
      <w:r w:rsidR="00A63D6B">
        <w:rPr>
          <w:rFonts w:ascii="Arial" w:hAnsi="Arial" w:cs="Arial"/>
          <w:sz w:val="24"/>
          <w:szCs w:val="24"/>
        </w:rPr>
        <w:t xml:space="preserve">like </w:t>
      </w:r>
      <w:r>
        <w:rPr>
          <w:rFonts w:ascii="Arial" w:hAnsi="Arial" w:cs="Arial"/>
          <w:sz w:val="24"/>
          <w:szCs w:val="24"/>
        </w:rPr>
        <w:t xml:space="preserve">a screw. The helical shape is spiraled upward by the passing tide, causing the shaft to turn and generate electricity. The tidal kite on the other hand, carries a turbine below a wing. This tidal kite is mounted to the seabed and flies around the water in a figure eight to maximize energy generation </w:t>
      </w:r>
      <w:r w:rsidR="00513795">
        <w:rPr>
          <w:rFonts w:ascii="Arial" w:hAnsi="Arial" w:cs="Arial"/>
          <w:sz w:val="24"/>
          <w:szCs w:val="24"/>
        </w:rPr>
        <w:t>[</w:t>
      </w:r>
      <w:r w:rsidR="008A0C98" w:rsidRPr="00513795">
        <w:rPr>
          <w:rFonts w:ascii="Arial" w:hAnsi="Arial" w:cs="Arial"/>
          <w:sz w:val="24"/>
          <w:szCs w:val="24"/>
        </w:rPr>
        <w:t>4</w:t>
      </w:r>
      <w:r w:rsidR="00ED2115">
        <w:rPr>
          <w:rFonts w:ascii="Arial" w:hAnsi="Arial" w:cs="Arial"/>
          <w:sz w:val="24"/>
          <w:szCs w:val="24"/>
        </w:rPr>
        <w:t>].</w:t>
      </w:r>
    </w:p>
    <w:p w:rsidR="00701492" w:rsidRDefault="00701492" w:rsidP="00701492">
      <w:pPr>
        <w:spacing w:line="276" w:lineRule="auto"/>
        <w:jc w:val="center"/>
        <w:rPr>
          <w:rFonts w:ascii="Arial" w:hAnsi="Arial" w:cs="Arial"/>
          <w:sz w:val="24"/>
          <w:szCs w:val="24"/>
        </w:rPr>
      </w:pPr>
      <w:r>
        <w:rPr>
          <w:rFonts w:ascii="Arial" w:hAnsi="Arial" w:cs="Arial"/>
          <w:sz w:val="24"/>
          <w:szCs w:val="24"/>
        </w:rPr>
        <w:t>Figure 5. The Archimedes Screw and the Tidal Kite</w:t>
      </w:r>
    </w:p>
    <w:p w:rsidR="00701492" w:rsidRDefault="00701492" w:rsidP="00701492">
      <w:pPr>
        <w:spacing w:line="276" w:lineRule="auto"/>
        <w:jc w:val="center"/>
        <w:rPr>
          <w:rFonts w:ascii="Arial" w:hAnsi="Arial" w:cs="Arial"/>
          <w:sz w:val="24"/>
          <w:szCs w:val="24"/>
        </w:rPr>
      </w:pPr>
      <w:r>
        <w:rPr>
          <w:noProof/>
        </w:rPr>
        <w:drawing>
          <wp:inline distT="0" distB="0" distL="0" distR="0">
            <wp:extent cx="2910418" cy="2328333"/>
            <wp:effectExtent l="19050" t="0" r="4232" b="0"/>
            <wp:docPr id="20" name="Picture 20" descr="Seabed Mounted - Archimedes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abed Mounted - Archimedes Screw"/>
                    <pic:cNvPicPr>
                      <a:picLocks noChangeAspect="1" noChangeArrowheads="1"/>
                    </pic:cNvPicPr>
                  </pic:nvPicPr>
                  <pic:blipFill>
                    <a:blip r:embed="rId16"/>
                    <a:srcRect/>
                    <a:stretch>
                      <a:fillRect/>
                    </a:stretch>
                  </pic:blipFill>
                  <pic:spPr bwMode="auto">
                    <a:xfrm>
                      <a:off x="0" y="0"/>
                      <a:ext cx="2916191" cy="2332952"/>
                    </a:xfrm>
                    <a:prstGeom prst="rect">
                      <a:avLst/>
                    </a:prstGeom>
                    <a:noFill/>
                    <a:ln w="9525">
                      <a:noFill/>
                      <a:miter lim="800000"/>
                      <a:headEnd/>
                      <a:tailEnd/>
                    </a:ln>
                  </pic:spPr>
                </pic:pic>
              </a:graphicData>
            </a:graphic>
          </wp:inline>
        </w:drawing>
      </w:r>
      <w:r>
        <w:rPr>
          <w:noProof/>
        </w:rPr>
        <w:drawing>
          <wp:inline distT="0" distB="0" distL="0" distR="0">
            <wp:extent cx="2908300" cy="2326640"/>
            <wp:effectExtent l="19050" t="0" r="6350" b="0"/>
            <wp:docPr id="23" name="Picture 23" descr="Tidal K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dal Kite"/>
                    <pic:cNvPicPr>
                      <a:picLocks noChangeAspect="1" noChangeArrowheads="1"/>
                    </pic:cNvPicPr>
                  </pic:nvPicPr>
                  <pic:blipFill>
                    <a:blip r:embed="rId17"/>
                    <a:srcRect/>
                    <a:stretch>
                      <a:fillRect/>
                    </a:stretch>
                  </pic:blipFill>
                  <pic:spPr bwMode="auto">
                    <a:xfrm>
                      <a:off x="0" y="0"/>
                      <a:ext cx="2910528" cy="2328423"/>
                    </a:xfrm>
                    <a:prstGeom prst="rect">
                      <a:avLst/>
                    </a:prstGeom>
                    <a:noFill/>
                    <a:ln w="9525">
                      <a:noFill/>
                      <a:miter lim="800000"/>
                      <a:headEnd/>
                      <a:tailEnd/>
                    </a:ln>
                  </pic:spPr>
                </pic:pic>
              </a:graphicData>
            </a:graphic>
          </wp:inline>
        </w:drawing>
      </w:r>
    </w:p>
    <w:p w:rsidR="00701492" w:rsidRDefault="008838D6" w:rsidP="00701492">
      <w:pPr>
        <w:spacing w:line="276" w:lineRule="auto"/>
        <w:jc w:val="center"/>
        <w:rPr>
          <w:rFonts w:ascii="Arial" w:hAnsi="Arial" w:cs="Arial"/>
          <w:sz w:val="16"/>
          <w:szCs w:val="16"/>
        </w:rPr>
      </w:pPr>
      <w:hyperlink r:id="rId18" w:history="1">
        <w:r w:rsidR="00701492" w:rsidRPr="005D61F4">
          <w:rPr>
            <w:rStyle w:val="Hyperlink"/>
            <w:rFonts w:ascii="Arial" w:hAnsi="Arial" w:cs="Arial"/>
            <w:sz w:val="16"/>
            <w:szCs w:val="16"/>
          </w:rPr>
          <w:t>http://www.emec.org.uk/marine-energy/tidal-devices/</w:t>
        </w:r>
      </w:hyperlink>
    </w:p>
    <w:p w:rsidR="00E52125" w:rsidRDefault="00E52125" w:rsidP="008A0C98">
      <w:pPr>
        <w:spacing w:line="276" w:lineRule="auto"/>
        <w:ind w:firstLine="720"/>
        <w:rPr>
          <w:rFonts w:ascii="Arial" w:hAnsi="Arial" w:cs="Arial"/>
          <w:sz w:val="24"/>
          <w:szCs w:val="24"/>
        </w:rPr>
      </w:pPr>
      <w:r>
        <w:rPr>
          <w:rFonts w:ascii="Arial" w:hAnsi="Arial" w:cs="Arial"/>
          <w:sz w:val="24"/>
          <w:szCs w:val="24"/>
        </w:rPr>
        <w:t xml:space="preserve">These are just a few of the many ways to collect tidal energy. </w:t>
      </w:r>
      <w:r w:rsidR="00B578FF">
        <w:rPr>
          <w:rFonts w:ascii="Arial" w:hAnsi="Arial" w:cs="Arial"/>
          <w:sz w:val="24"/>
          <w:szCs w:val="24"/>
        </w:rPr>
        <w:t xml:space="preserve">There are many other ways such as overflow generators and attenuators, but those aren’t used as often as the ones above and are often used in the deeper ocean. </w:t>
      </w:r>
      <w:r>
        <w:rPr>
          <w:rFonts w:ascii="Arial" w:hAnsi="Arial" w:cs="Arial"/>
          <w:sz w:val="24"/>
          <w:szCs w:val="24"/>
        </w:rPr>
        <w:t>Now that we have these</w:t>
      </w:r>
      <w:r w:rsidR="00ED2115">
        <w:rPr>
          <w:rFonts w:ascii="Arial" w:hAnsi="Arial" w:cs="Arial"/>
          <w:sz w:val="24"/>
          <w:szCs w:val="24"/>
        </w:rPr>
        <w:t xml:space="preserve">, we will take a </w:t>
      </w:r>
      <w:r>
        <w:rPr>
          <w:rFonts w:ascii="Arial" w:hAnsi="Arial" w:cs="Arial"/>
          <w:sz w:val="24"/>
          <w:szCs w:val="24"/>
        </w:rPr>
        <w:t xml:space="preserve">look at the pros and cons of this renewable resource. </w:t>
      </w:r>
    </w:p>
    <w:p w:rsidR="00E52125" w:rsidRDefault="004A4D37" w:rsidP="00E52125">
      <w:pPr>
        <w:spacing w:line="276" w:lineRule="auto"/>
        <w:rPr>
          <w:rFonts w:ascii="Arial" w:hAnsi="Arial" w:cs="Arial"/>
          <w:b/>
          <w:sz w:val="24"/>
          <w:szCs w:val="24"/>
        </w:rPr>
      </w:pPr>
      <w:r>
        <w:rPr>
          <w:rFonts w:ascii="Arial" w:hAnsi="Arial" w:cs="Arial"/>
          <w:b/>
          <w:sz w:val="24"/>
          <w:szCs w:val="24"/>
        </w:rPr>
        <w:t xml:space="preserve">1.3 Pros and Cons of Tidal Energy </w:t>
      </w:r>
    </w:p>
    <w:p w:rsidR="00095543" w:rsidRDefault="00095543" w:rsidP="008A0C98">
      <w:pPr>
        <w:spacing w:line="276" w:lineRule="auto"/>
        <w:ind w:firstLine="720"/>
        <w:rPr>
          <w:rFonts w:ascii="Arial" w:hAnsi="Arial" w:cs="Arial"/>
          <w:sz w:val="24"/>
          <w:szCs w:val="24"/>
        </w:rPr>
      </w:pPr>
      <w:r>
        <w:rPr>
          <w:rFonts w:ascii="Arial" w:hAnsi="Arial" w:cs="Arial"/>
          <w:sz w:val="24"/>
          <w:szCs w:val="24"/>
        </w:rPr>
        <w:t xml:space="preserve">As with any form of energy, there are pros and cons to its use and </w:t>
      </w:r>
      <w:r w:rsidR="00ED2115">
        <w:rPr>
          <w:rFonts w:ascii="Arial" w:hAnsi="Arial" w:cs="Arial"/>
          <w:sz w:val="24"/>
          <w:szCs w:val="24"/>
        </w:rPr>
        <w:t>tidal energy is no exception</w:t>
      </w:r>
      <w:r>
        <w:rPr>
          <w:rFonts w:ascii="Arial" w:hAnsi="Arial" w:cs="Arial"/>
          <w:sz w:val="24"/>
          <w:szCs w:val="24"/>
        </w:rPr>
        <w:t xml:space="preserve">. </w:t>
      </w:r>
      <w:r w:rsidR="00ED2115">
        <w:rPr>
          <w:rFonts w:ascii="Arial" w:hAnsi="Arial" w:cs="Arial"/>
          <w:sz w:val="24"/>
          <w:szCs w:val="24"/>
        </w:rPr>
        <w:t>First we will discuss</w:t>
      </w:r>
      <w:r>
        <w:rPr>
          <w:rFonts w:ascii="Arial" w:hAnsi="Arial" w:cs="Arial"/>
          <w:sz w:val="24"/>
          <w:szCs w:val="24"/>
        </w:rPr>
        <w:t xml:space="preserve"> the pros of tidal energy. To start, tidal energy is a renewable energy source. As mentioned earlier, we are in desperate need of alternative, renewable sources of energy. Tidal energy is one such resource, utilizing the never ending tide that is produced form our very own sun and moon. </w:t>
      </w:r>
      <w:r w:rsidR="008A0C98">
        <w:rPr>
          <w:rFonts w:ascii="Arial" w:hAnsi="Arial" w:cs="Arial"/>
          <w:sz w:val="24"/>
          <w:szCs w:val="24"/>
        </w:rPr>
        <w:t xml:space="preserve">The next major pro of this renewable resource is that it there are no emissions from </w:t>
      </w:r>
      <w:r w:rsidR="00B578FF">
        <w:rPr>
          <w:rFonts w:ascii="Arial" w:hAnsi="Arial" w:cs="Arial"/>
          <w:sz w:val="24"/>
          <w:szCs w:val="24"/>
        </w:rPr>
        <w:t>using tidal energy as a way to produce electricity (this excludes the initial emissions used in construction of tidal energy devices and plants</w:t>
      </w:r>
      <w:r w:rsidR="00ED2115">
        <w:rPr>
          <w:rFonts w:ascii="Arial" w:hAnsi="Arial" w:cs="Arial"/>
          <w:sz w:val="24"/>
          <w:szCs w:val="24"/>
        </w:rPr>
        <w:t xml:space="preserve"> which is about 6396 kt of CO2 per unit [20]</w:t>
      </w:r>
      <w:r w:rsidR="00B578FF">
        <w:rPr>
          <w:rFonts w:ascii="Arial" w:hAnsi="Arial" w:cs="Arial"/>
          <w:sz w:val="24"/>
          <w:szCs w:val="24"/>
        </w:rPr>
        <w:t xml:space="preserve">). Harmful emissions are major concern and tidal energy has none of them, giving it a great advantage over other forms of energy. Furthermore, tidal energy is predictable. Unlike the wind, or the appearance of random clouds in the sky, we know the patterns of the tides (for the most part) and can thus set up tidal devices in places where we know the </w:t>
      </w:r>
      <w:r w:rsidR="00B578FF">
        <w:rPr>
          <w:rFonts w:ascii="Arial" w:hAnsi="Arial" w:cs="Arial"/>
          <w:sz w:val="24"/>
          <w:szCs w:val="24"/>
        </w:rPr>
        <w:lastRenderedPageBreak/>
        <w:t xml:space="preserve">tides will provide the most energy. In addition to being more predictable than wind, tidal energy harnessing devices are more effective than wind energy devices. Due to the fact that water is 1000 times denser than air </w:t>
      </w:r>
      <w:r w:rsidR="00513795">
        <w:rPr>
          <w:rFonts w:ascii="Arial" w:hAnsi="Arial" w:cs="Arial"/>
          <w:sz w:val="24"/>
          <w:szCs w:val="24"/>
        </w:rPr>
        <w:t>[6</w:t>
      </w:r>
      <w:r w:rsidR="00B578FF" w:rsidRPr="00513795">
        <w:rPr>
          <w:rFonts w:ascii="Arial" w:hAnsi="Arial" w:cs="Arial"/>
          <w:sz w:val="24"/>
          <w:szCs w:val="24"/>
        </w:rPr>
        <w:t>],</w:t>
      </w:r>
      <w:r w:rsidR="00B578FF">
        <w:rPr>
          <w:rFonts w:ascii="Arial" w:hAnsi="Arial" w:cs="Arial"/>
          <w:sz w:val="24"/>
          <w:szCs w:val="24"/>
        </w:rPr>
        <w:t xml:space="preserve"> the turbines, or hydrofoils on a tidal energy device do not need as much speed to be activated and thus, will have more operation time than wind energy devices. The final pro of tidal energy has a bit of a prerequisite to be true. Tidal energy is relatively long lasting if it is near the coast. </w:t>
      </w:r>
      <w:r w:rsidR="00581B14">
        <w:rPr>
          <w:rFonts w:ascii="Arial" w:hAnsi="Arial" w:cs="Arial"/>
          <w:sz w:val="24"/>
          <w:szCs w:val="24"/>
        </w:rPr>
        <w:t xml:space="preserve">As you go into deeper ocean, pressures on mechanisms increase and maintenance is more difficult. </w:t>
      </w:r>
      <w:r w:rsidR="00B578FF">
        <w:rPr>
          <w:rFonts w:ascii="Arial" w:hAnsi="Arial" w:cs="Arial"/>
          <w:sz w:val="24"/>
          <w:szCs w:val="24"/>
        </w:rPr>
        <w:t xml:space="preserve">Recall, that the methods we looked at in the previous section were all </w:t>
      </w:r>
      <w:r w:rsidR="00D4655F">
        <w:rPr>
          <w:rFonts w:ascii="Arial" w:hAnsi="Arial" w:cs="Arial"/>
          <w:sz w:val="24"/>
          <w:szCs w:val="24"/>
        </w:rPr>
        <w:t xml:space="preserve">for near shore underwater </w:t>
      </w:r>
      <w:r w:rsidR="00F24B2B">
        <w:rPr>
          <w:rFonts w:ascii="Arial" w:hAnsi="Arial" w:cs="Arial"/>
          <w:sz w:val="24"/>
          <w:szCs w:val="24"/>
        </w:rPr>
        <w:t>harnessing, so for the purpose of this paper, we can count this last advantage of tidal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sidR="00F24B2B">
        <w:rPr>
          <w:rFonts w:ascii="Arial" w:hAnsi="Arial" w:cs="Arial"/>
          <w:sz w:val="24"/>
          <w:szCs w:val="24"/>
        </w:rPr>
        <w:t xml:space="preserve">. </w:t>
      </w:r>
    </w:p>
    <w:p w:rsidR="00F24B2B" w:rsidRDefault="00F24B2B" w:rsidP="008A0C98">
      <w:pPr>
        <w:spacing w:line="276" w:lineRule="auto"/>
        <w:ind w:firstLine="720"/>
        <w:rPr>
          <w:rFonts w:ascii="Arial" w:hAnsi="Arial" w:cs="Arial"/>
          <w:sz w:val="24"/>
          <w:szCs w:val="24"/>
        </w:rPr>
      </w:pPr>
      <w:r>
        <w:rPr>
          <w:rFonts w:ascii="Arial" w:hAnsi="Arial" w:cs="Arial"/>
          <w:sz w:val="24"/>
          <w:szCs w:val="24"/>
        </w:rPr>
        <w:t>Tidal energy also has its cons. One major concern is its effect on wildlife. Much like wind power and birds</w:t>
      </w:r>
      <w:r w:rsidR="00581B14">
        <w:rPr>
          <w:rFonts w:ascii="Arial" w:hAnsi="Arial" w:cs="Arial"/>
          <w:sz w:val="24"/>
          <w:szCs w:val="24"/>
        </w:rPr>
        <w:t>. T</w:t>
      </w:r>
      <w:r>
        <w:rPr>
          <w:rFonts w:ascii="Arial" w:hAnsi="Arial" w:cs="Arial"/>
          <w:sz w:val="24"/>
          <w:szCs w:val="24"/>
        </w:rPr>
        <w:t xml:space="preserve">idal energy has the concern of harming wildlife and their ecosystems. However, this is mostly for the harnessing methods that involve rotors. Since this paper will be focusing on the oscillating hydrofoil method, we basically can eliminate the concern for wildlife (but we can’t ignore the harm construction has on the ecosystem of marine life). </w:t>
      </w:r>
      <w:r w:rsidR="006B55D4">
        <w:rPr>
          <w:rFonts w:ascii="Arial" w:hAnsi="Arial" w:cs="Arial"/>
          <w:sz w:val="24"/>
          <w:szCs w:val="24"/>
        </w:rPr>
        <w:t>Additionally, once tidal energy is no longer close to shore</w:t>
      </w:r>
      <w:r w:rsidR="00581B14">
        <w:rPr>
          <w:rFonts w:ascii="Arial" w:hAnsi="Arial" w:cs="Arial"/>
          <w:sz w:val="24"/>
          <w:szCs w:val="24"/>
        </w:rPr>
        <w:t xml:space="preserve">, </w:t>
      </w:r>
      <w:r w:rsidR="006B55D4">
        <w:rPr>
          <w:rFonts w:ascii="Arial" w:hAnsi="Arial" w:cs="Arial"/>
          <w:sz w:val="24"/>
          <w:szCs w:val="24"/>
        </w:rPr>
        <w:t>maintenance and durability become a problem. However, for this essay we have restricted the tidal energy we are analyzing to close-to-shore tidal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sidR="006B55D4">
        <w:rPr>
          <w:rFonts w:ascii="Arial" w:hAnsi="Arial" w:cs="Arial"/>
          <w:sz w:val="24"/>
          <w:szCs w:val="24"/>
        </w:rPr>
        <w:t xml:space="preserve">. </w:t>
      </w:r>
    </w:p>
    <w:p w:rsidR="006B55D4" w:rsidRDefault="006B55D4" w:rsidP="008A0C98">
      <w:pPr>
        <w:spacing w:line="276" w:lineRule="auto"/>
        <w:ind w:firstLine="720"/>
        <w:rPr>
          <w:rFonts w:ascii="Arial" w:hAnsi="Arial" w:cs="Arial"/>
          <w:sz w:val="24"/>
          <w:szCs w:val="24"/>
        </w:rPr>
      </w:pPr>
      <w:r>
        <w:rPr>
          <w:rFonts w:ascii="Arial" w:hAnsi="Arial" w:cs="Arial"/>
          <w:sz w:val="24"/>
          <w:szCs w:val="24"/>
        </w:rPr>
        <w:t xml:space="preserve"> “Why do we impose these restrictions on ourselves to eliminate cons from the picture?” The reason is that in doing so, we can put all our</w:t>
      </w:r>
      <w:r w:rsidR="00581B14">
        <w:rPr>
          <w:rFonts w:ascii="Arial" w:hAnsi="Arial" w:cs="Arial"/>
          <w:sz w:val="24"/>
          <w:szCs w:val="24"/>
        </w:rPr>
        <w:t xml:space="preserve"> foc</w:t>
      </w:r>
      <w:r>
        <w:rPr>
          <w:rFonts w:ascii="Arial" w:hAnsi="Arial" w:cs="Arial"/>
          <w:sz w:val="24"/>
          <w:szCs w:val="24"/>
        </w:rPr>
        <w:t>us on the largest con keeping tidal energy back – its expensiveness. Tidal energy is extremely expensive, especially for the amount of energy produced per plant in comparison to other popular methods of producing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Pr>
          <w:rFonts w:ascii="Arial" w:hAnsi="Arial" w:cs="Arial"/>
          <w:sz w:val="24"/>
          <w:szCs w:val="24"/>
        </w:rPr>
        <w:t xml:space="preserve">. These details will be explored in the next section. </w:t>
      </w:r>
    </w:p>
    <w:p w:rsidR="006B55D4" w:rsidRDefault="006B55D4" w:rsidP="006B55D4">
      <w:pPr>
        <w:spacing w:line="276" w:lineRule="auto"/>
        <w:rPr>
          <w:rFonts w:ascii="Arial" w:hAnsi="Arial" w:cs="Arial"/>
          <w:sz w:val="24"/>
          <w:szCs w:val="24"/>
        </w:rPr>
      </w:pPr>
      <w:r>
        <w:rPr>
          <w:rFonts w:ascii="Arial" w:hAnsi="Arial" w:cs="Arial"/>
          <w:b/>
          <w:sz w:val="24"/>
          <w:szCs w:val="24"/>
        </w:rPr>
        <w:t>1.4 Cost, Size and Energy Generation</w:t>
      </w:r>
    </w:p>
    <w:p w:rsidR="006B55D4" w:rsidRDefault="006B55D4" w:rsidP="006B55D4">
      <w:pPr>
        <w:spacing w:line="276" w:lineRule="auto"/>
        <w:rPr>
          <w:rFonts w:ascii="Arial" w:hAnsi="Arial" w:cs="Arial"/>
          <w:sz w:val="24"/>
          <w:szCs w:val="24"/>
        </w:rPr>
      </w:pPr>
      <w:r>
        <w:rPr>
          <w:rFonts w:ascii="Arial" w:hAnsi="Arial" w:cs="Arial"/>
          <w:sz w:val="24"/>
          <w:szCs w:val="24"/>
        </w:rPr>
        <w:tab/>
        <w:t xml:space="preserve">Now that we have laid out the pros and cons of tidal energy, we can look at the actual numbers associated with creating the necessary pieces to produce tidal energy and the energy generated by harnessing tidal energy. By doing so, we will complete the foundation we need to analyze how tidal energy would fit into Japan’s energy needs.  </w:t>
      </w:r>
    </w:p>
    <w:p w:rsidR="0094351E" w:rsidRDefault="0094351E" w:rsidP="006B55D4">
      <w:pPr>
        <w:spacing w:line="276" w:lineRule="auto"/>
        <w:rPr>
          <w:rFonts w:ascii="Arial" w:hAnsi="Arial" w:cs="Arial"/>
          <w:sz w:val="24"/>
          <w:szCs w:val="24"/>
        </w:rPr>
      </w:pPr>
      <w:r>
        <w:rPr>
          <w:rFonts w:ascii="Arial" w:hAnsi="Arial" w:cs="Arial"/>
          <w:sz w:val="24"/>
          <w:szCs w:val="24"/>
        </w:rPr>
        <w:tab/>
        <w:t xml:space="preserve">A typical tidal energy plant (plant and tidal energy harnessing devices) takes up about </w:t>
      </w:r>
      <w:r w:rsidR="00212568">
        <w:rPr>
          <w:rFonts w:ascii="Arial" w:hAnsi="Arial" w:cs="Arial"/>
          <w:sz w:val="24"/>
          <w:szCs w:val="24"/>
        </w:rPr>
        <w:t>half a square mile</w:t>
      </w:r>
      <w:r>
        <w:rPr>
          <w:rFonts w:ascii="Arial" w:hAnsi="Arial" w:cs="Arial"/>
          <w:sz w:val="24"/>
          <w:szCs w:val="24"/>
        </w:rPr>
        <w:t xml:space="preserve"> in space [</w:t>
      </w:r>
      <w:r w:rsidR="00513795">
        <w:rPr>
          <w:rFonts w:ascii="Arial" w:hAnsi="Arial" w:cs="Arial"/>
          <w:sz w:val="24"/>
          <w:szCs w:val="24"/>
        </w:rPr>
        <w:t>8</w:t>
      </w:r>
      <w:r>
        <w:rPr>
          <w:rFonts w:ascii="Arial" w:hAnsi="Arial" w:cs="Arial"/>
          <w:sz w:val="24"/>
          <w:szCs w:val="24"/>
        </w:rPr>
        <w:t xml:space="preserve">]. In comparison to coal power plants, which average about </w:t>
      </w:r>
      <w:r w:rsidR="005C1316">
        <w:rPr>
          <w:rFonts w:ascii="Arial" w:hAnsi="Arial" w:cs="Arial"/>
          <w:sz w:val="24"/>
          <w:szCs w:val="24"/>
        </w:rPr>
        <w:t xml:space="preserve">one </w:t>
      </w:r>
      <w:r>
        <w:rPr>
          <w:rFonts w:ascii="Arial" w:hAnsi="Arial" w:cs="Arial"/>
          <w:sz w:val="24"/>
          <w:szCs w:val="24"/>
        </w:rPr>
        <w:t>square miles in size</w:t>
      </w:r>
      <w:r w:rsidR="006854D0">
        <w:rPr>
          <w:rFonts w:ascii="Arial" w:hAnsi="Arial" w:cs="Arial"/>
          <w:sz w:val="24"/>
          <w:szCs w:val="24"/>
        </w:rPr>
        <w:t xml:space="preserve"> [9]</w:t>
      </w:r>
      <w:r w:rsidR="000311BE">
        <w:rPr>
          <w:rFonts w:ascii="Arial" w:hAnsi="Arial" w:cs="Arial"/>
          <w:sz w:val="24"/>
          <w:szCs w:val="24"/>
        </w:rPr>
        <w:t xml:space="preserve">, </w:t>
      </w:r>
      <w:r w:rsidR="00581B14">
        <w:rPr>
          <w:rFonts w:ascii="Arial" w:hAnsi="Arial" w:cs="Arial"/>
          <w:sz w:val="24"/>
          <w:szCs w:val="24"/>
        </w:rPr>
        <w:t xml:space="preserve">tidal plants only take up half of this space. </w:t>
      </w:r>
    </w:p>
    <w:p w:rsidR="0094351E" w:rsidRDefault="0094351E" w:rsidP="006B55D4">
      <w:pPr>
        <w:spacing w:line="276" w:lineRule="auto"/>
        <w:rPr>
          <w:rFonts w:ascii="Arial" w:hAnsi="Arial" w:cs="Arial"/>
          <w:sz w:val="24"/>
          <w:szCs w:val="24"/>
        </w:rPr>
      </w:pPr>
      <w:r>
        <w:rPr>
          <w:rFonts w:ascii="Arial" w:hAnsi="Arial" w:cs="Arial"/>
          <w:sz w:val="24"/>
          <w:szCs w:val="24"/>
        </w:rPr>
        <w:tab/>
        <w:t>A standard tidal energy plant also differs greatly in comparison to coal with regards to the amount of energy that can be generated per plant per year. Tidal energy</w:t>
      </w:r>
      <w:r w:rsidR="00FA43D4">
        <w:rPr>
          <w:rFonts w:ascii="Arial" w:hAnsi="Arial" w:cs="Arial"/>
          <w:sz w:val="24"/>
          <w:szCs w:val="24"/>
        </w:rPr>
        <w:t xml:space="preserve"> plants can produce an average of </w:t>
      </w:r>
      <w:r w:rsidR="00597B73">
        <w:rPr>
          <w:rFonts w:ascii="Arial" w:hAnsi="Arial" w:cs="Arial"/>
          <w:sz w:val="24"/>
          <w:szCs w:val="24"/>
        </w:rPr>
        <w:t>275 GWh</w:t>
      </w:r>
      <w:r w:rsidR="00581B14">
        <w:rPr>
          <w:rFonts w:ascii="Arial" w:hAnsi="Arial" w:cs="Arial"/>
          <w:sz w:val="24"/>
          <w:szCs w:val="24"/>
        </w:rPr>
        <w:t xml:space="preserve"> of energy per year</w:t>
      </w:r>
      <w:r w:rsidR="00597B73">
        <w:rPr>
          <w:rFonts w:ascii="Arial" w:hAnsi="Arial" w:cs="Arial"/>
          <w:sz w:val="24"/>
          <w:szCs w:val="24"/>
        </w:rPr>
        <w:t xml:space="preserve"> [10]</w:t>
      </w:r>
      <w:r w:rsidR="00581B14">
        <w:rPr>
          <w:rFonts w:ascii="Arial" w:hAnsi="Arial" w:cs="Arial"/>
          <w:sz w:val="24"/>
          <w:szCs w:val="24"/>
        </w:rPr>
        <w:t>,</w:t>
      </w:r>
      <w:r w:rsidR="00597B73">
        <w:rPr>
          <w:rFonts w:ascii="Arial" w:hAnsi="Arial" w:cs="Arial"/>
          <w:sz w:val="24"/>
          <w:szCs w:val="24"/>
        </w:rPr>
        <w:t xml:space="preserve"> </w:t>
      </w:r>
      <w:r w:rsidR="00FA43D4">
        <w:rPr>
          <w:rFonts w:ascii="Arial" w:hAnsi="Arial" w:cs="Arial"/>
          <w:sz w:val="24"/>
          <w:szCs w:val="24"/>
        </w:rPr>
        <w:t xml:space="preserve">whereas a </w:t>
      </w:r>
      <w:r w:rsidR="003402D9">
        <w:rPr>
          <w:rFonts w:ascii="Arial" w:hAnsi="Arial" w:cs="Arial"/>
          <w:sz w:val="24"/>
          <w:szCs w:val="24"/>
        </w:rPr>
        <w:t>coal power plant produces about</w:t>
      </w:r>
      <w:r w:rsidR="008C7E92">
        <w:rPr>
          <w:rFonts w:ascii="Arial" w:hAnsi="Arial" w:cs="Arial"/>
          <w:sz w:val="24"/>
          <w:szCs w:val="24"/>
        </w:rPr>
        <w:t xml:space="preserve"> </w:t>
      </w:r>
      <w:r w:rsidR="00160CEC">
        <w:rPr>
          <w:rFonts w:ascii="Arial" w:hAnsi="Arial" w:cs="Arial"/>
          <w:sz w:val="24"/>
          <w:szCs w:val="24"/>
        </w:rPr>
        <w:t xml:space="preserve">1200 GWh </w:t>
      </w:r>
      <w:r w:rsidR="008C7E92">
        <w:rPr>
          <w:rFonts w:ascii="Arial" w:hAnsi="Arial" w:cs="Arial"/>
          <w:sz w:val="24"/>
          <w:szCs w:val="24"/>
        </w:rPr>
        <w:t>o</w:t>
      </w:r>
      <w:r w:rsidR="00FA43D4">
        <w:rPr>
          <w:rFonts w:ascii="Arial" w:hAnsi="Arial" w:cs="Arial"/>
          <w:sz w:val="24"/>
          <w:szCs w:val="24"/>
        </w:rPr>
        <w:t>f energy per year [</w:t>
      </w:r>
      <w:r w:rsidR="006854D0">
        <w:rPr>
          <w:rFonts w:ascii="Arial" w:hAnsi="Arial" w:cs="Arial"/>
          <w:sz w:val="24"/>
          <w:szCs w:val="24"/>
        </w:rPr>
        <w:t>1</w:t>
      </w:r>
      <w:r w:rsidR="00597B73">
        <w:rPr>
          <w:rFonts w:ascii="Arial" w:hAnsi="Arial" w:cs="Arial"/>
          <w:sz w:val="24"/>
          <w:szCs w:val="24"/>
        </w:rPr>
        <w:t>1</w:t>
      </w:r>
      <w:r w:rsidR="00581B14">
        <w:rPr>
          <w:rFonts w:ascii="Arial" w:hAnsi="Arial" w:cs="Arial"/>
          <w:sz w:val="24"/>
          <w:szCs w:val="24"/>
        </w:rPr>
        <w:t>].</w:t>
      </w:r>
    </w:p>
    <w:p w:rsidR="0094351E" w:rsidRDefault="0094351E" w:rsidP="006B55D4">
      <w:pPr>
        <w:spacing w:line="276" w:lineRule="auto"/>
        <w:rPr>
          <w:rFonts w:ascii="Arial" w:hAnsi="Arial" w:cs="Arial"/>
          <w:sz w:val="24"/>
          <w:szCs w:val="24"/>
        </w:rPr>
      </w:pPr>
      <w:r>
        <w:rPr>
          <w:rFonts w:ascii="Arial" w:hAnsi="Arial" w:cs="Arial"/>
          <w:sz w:val="24"/>
          <w:szCs w:val="24"/>
        </w:rPr>
        <w:tab/>
        <w:t xml:space="preserve">But how does your average tidal energy power plant compare in price to </w:t>
      </w:r>
      <w:r w:rsidR="00581B14">
        <w:rPr>
          <w:rFonts w:ascii="Arial" w:hAnsi="Arial" w:cs="Arial"/>
          <w:sz w:val="24"/>
          <w:szCs w:val="24"/>
        </w:rPr>
        <w:t xml:space="preserve">a </w:t>
      </w:r>
      <w:r>
        <w:rPr>
          <w:rFonts w:ascii="Arial" w:hAnsi="Arial" w:cs="Arial"/>
          <w:sz w:val="24"/>
          <w:szCs w:val="24"/>
        </w:rPr>
        <w:t xml:space="preserve">typical coal power plant? The average tidal energy plant costs about </w:t>
      </w:r>
      <w:r w:rsidR="00160CEC">
        <w:rPr>
          <w:rFonts w:ascii="Arial" w:hAnsi="Arial" w:cs="Arial"/>
          <w:sz w:val="24"/>
          <w:szCs w:val="24"/>
        </w:rPr>
        <w:t>1.2 billion dollars</w:t>
      </w:r>
      <w:r>
        <w:rPr>
          <w:rFonts w:ascii="Arial" w:hAnsi="Arial" w:cs="Arial"/>
          <w:sz w:val="24"/>
          <w:szCs w:val="24"/>
        </w:rPr>
        <w:t xml:space="preserve"> to </w:t>
      </w:r>
      <w:r>
        <w:rPr>
          <w:rFonts w:ascii="Arial" w:hAnsi="Arial" w:cs="Arial"/>
          <w:sz w:val="24"/>
          <w:szCs w:val="24"/>
        </w:rPr>
        <w:lastRenderedPageBreak/>
        <w:t>construct</w:t>
      </w:r>
      <w:r w:rsidR="008E1CB9">
        <w:rPr>
          <w:rFonts w:ascii="Arial" w:hAnsi="Arial" w:cs="Arial"/>
          <w:sz w:val="24"/>
          <w:szCs w:val="24"/>
        </w:rPr>
        <w:t xml:space="preserve"> [12]</w:t>
      </w:r>
      <w:r>
        <w:rPr>
          <w:rFonts w:ascii="Arial" w:hAnsi="Arial" w:cs="Arial"/>
          <w:sz w:val="24"/>
          <w:szCs w:val="24"/>
        </w:rPr>
        <w:t xml:space="preserve">. That is about </w:t>
      </w:r>
      <w:r w:rsidR="00C92511">
        <w:rPr>
          <w:rFonts w:ascii="Arial" w:hAnsi="Arial" w:cs="Arial"/>
          <w:sz w:val="24"/>
          <w:szCs w:val="24"/>
        </w:rPr>
        <w:t xml:space="preserve">190 </w:t>
      </w:r>
      <w:r w:rsidR="008E1CB9">
        <w:rPr>
          <w:rFonts w:ascii="Arial" w:hAnsi="Arial" w:cs="Arial"/>
          <w:sz w:val="24"/>
          <w:szCs w:val="24"/>
        </w:rPr>
        <w:t xml:space="preserve">percent </w:t>
      </w:r>
      <w:r>
        <w:rPr>
          <w:rFonts w:ascii="Arial" w:hAnsi="Arial" w:cs="Arial"/>
          <w:sz w:val="24"/>
          <w:szCs w:val="24"/>
        </w:rPr>
        <w:t>the price of a coal power plant</w:t>
      </w:r>
      <w:r w:rsidR="00FA43D4">
        <w:rPr>
          <w:rFonts w:ascii="Arial" w:hAnsi="Arial" w:cs="Arial"/>
          <w:sz w:val="24"/>
          <w:szCs w:val="24"/>
        </w:rPr>
        <w:t xml:space="preserve"> [</w:t>
      </w:r>
      <w:r w:rsidR="00513795">
        <w:rPr>
          <w:rFonts w:ascii="Arial" w:hAnsi="Arial" w:cs="Arial"/>
          <w:sz w:val="24"/>
          <w:szCs w:val="24"/>
        </w:rPr>
        <w:t>1</w:t>
      </w:r>
      <w:r w:rsidR="006C5283">
        <w:rPr>
          <w:rFonts w:ascii="Arial" w:hAnsi="Arial" w:cs="Arial"/>
          <w:sz w:val="24"/>
          <w:szCs w:val="24"/>
        </w:rPr>
        <w:t>3</w:t>
      </w:r>
      <w:r w:rsidR="00FA43D4">
        <w:rPr>
          <w:rFonts w:ascii="Arial" w:hAnsi="Arial" w:cs="Arial"/>
          <w:sz w:val="24"/>
          <w:szCs w:val="24"/>
        </w:rPr>
        <w:t>]</w:t>
      </w:r>
      <w:r>
        <w:rPr>
          <w:rFonts w:ascii="Arial" w:hAnsi="Arial" w:cs="Arial"/>
          <w:sz w:val="24"/>
          <w:szCs w:val="24"/>
        </w:rPr>
        <w:t>. This extreme difference in price is due to the fact that tidal energy is a relatively new form of energy production and thus, the technology is not advanced enough to where it can cheaply be constructed. However</w:t>
      </w:r>
      <w:r w:rsidR="00581B14">
        <w:rPr>
          <w:rFonts w:ascii="Arial" w:hAnsi="Arial" w:cs="Arial"/>
          <w:sz w:val="24"/>
          <w:szCs w:val="24"/>
        </w:rPr>
        <w:t>, since tidal energy technology is improving, it is inevitable that this price will drop.</w:t>
      </w:r>
    </w:p>
    <w:p w:rsidR="00FA43D4" w:rsidRDefault="00FA43D4" w:rsidP="006B55D4">
      <w:pPr>
        <w:spacing w:line="276" w:lineRule="auto"/>
        <w:rPr>
          <w:rFonts w:ascii="Arial" w:hAnsi="Arial" w:cs="Arial"/>
          <w:sz w:val="24"/>
          <w:szCs w:val="24"/>
        </w:rPr>
      </w:pPr>
      <w:r>
        <w:rPr>
          <w:rFonts w:ascii="Arial" w:hAnsi="Arial" w:cs="Arial"/>
          <w:sz w:val="24"/>
          <w:szCs w:val="24"/>
        </w:rPr>
        <w:tab/>
      </w:r>
      <w:r w:rsidR="00581B14">
        <w:rPr>
          <w:rFonts w:ascii="Arial" w:hAnsi="Arial" w:cs="Arial"/>
          <w:sz w:val="24"/>
          <w:szCs w:val="24"/>
        </w:rPr>
        <w:t>If</w:t>
      </w:r>
      <w:r>
        <w:rPr>
          <w:rFonts w:ascii="Arial" w:hAnsi="Arial" w:cs="Arial"/>
          <w:sz w:val="24"/>
          <w:szCs w:val="24"/>
        </w:rPr>
        <w:t xml:space="preserve"> tidal energy is inferior to coal power plants in almost every way, why even consider it at all? As stated above we need a renewable resource for energy and a clean one at that. That is where tidal energy has coal and all other non-renewable energy sources beat. A tidal energy plant saves about </w:t>
      </w:r>
      <w:r w:rsidR="002E25B4">
        <w:rPr>
          <w:rFonts w:ascii="Arial" w:hAnsi="Arial" w:cs="Arial"/>
          <w:sz w:val="24"/>
          <w:szCs w:val="24"/>
        </w:rPr>
        <w:t xml:space="preserve">3.5 million tons </w:t>
      </w:r>
      <w:r>
        <w:rPr>
          <w:rFonts w:ascii="Arial" w:hAnsi="Arial" w:cs="Arial"/>
          <w:sz w:val="24"/>
          <w:szCs w:val="24"/>
        </w:rPr>
        <w:t>in CO2 production</w:t>
      </w:r>
      <w:r w:rsidR="000311BE">
        <w:rPr>
          <w:rFonts w:ascii="Arial" w:hAnsi="Arial" w:cs="Arial"/>
          <w:sz w:val="24"/>
          <w:szCs w:val="24"/>
        </w:rPr>
        <w:t xml:space="preserve"> [14]. If the typical</w:t>
      </w:r>
      <w:r>
        <w:rPr>
          <w:rFonts w:ascii="Arial" w:hAnsi="Arial" w:cs="Arial"/>
          <w:sz w:val="24"/>
          <w:szCs w:val="24"/>
        </w:rPr>
        <w:t xml:space="preserve"> </w:t>
      </w:r>
      <w:r w:rsidR="00577DE6">
        <w:rPr>
          <w:rFonts w:ascii="Arial" w:hAnsi="Arial" w:cs="Arial"/>
          <w:sz w:val="24"/>
          <w:szCs w:val="24"/>
        </w:rPr>
        <w:t>220 dollar per ton cost for</w:t>
      </w:r>
      <w:r>
        <w:rPr>
          <w:rFonts w:ascii="Arial" w:hAnsi="Arial" w:cs="Arial"/>
          <w:sz w:val="24"/>
          <w:szCs w:val="24"/>
        </w:rPr>
        <w:t xml:space="preserve"> CO2 production</w:t>
      </w:r>
      <w:r w:rsidR="000311BE">
        <w:rPr>
          <w:rFonts w:ascii="Arial" w:hAnsi="Arial" w:cs="Arial"/>
          <w:sz w:val="24"/>
          <w:szCs w:val="24"/>
        </w:rPr>
        <w:t xml:space="preserve"> is assumed [15]</w:t>
      </w:r>
      <w:r>
        <w:rPr>
          <w:rFonts w:ascii="Arial" w:hAnsi="Arial" w:cs="Arial"/>
          <w:sz w:val="24"/>
          <w:szCs w:val="24"/>
        </w:rPr>
        <w:t>, then this means tidal energy plants save about</w:t>
      </w:r>
      <w:r w:rsidR="00577DE6">
        <w:rPr>
          <w:rFonts w:ascii="Arial" w:hAnsi="Arial" w:cs="Arial"/>
          <w:sz w:val="24"/>
          <w:szCs w:val="24"/>
        </w:rPr>
        <w:t xml:space="preserve"> 770 million dollars</w:t>
      </w:r>
      <w:r w:rsidR="000311BE">
        <w:rPr>
          <w:rFonts w:ascii="Arial" w:hAnsi="Arial" w:cs="Arial"/>
          <w:sz w:val="24"/>
          <w:szCs w:val="24"/>
        </w:rPr>
        <w:t xml:space="preserve"> in </w:t>
      </w:r>
      <w:r w:rsidR="00B10BA1">
        <w:rPr>
          <w:rFonts w:ascii="Arial" w:hAnsi="Arial" w:cs="Arial"/>
          <w:sz w:val="24"/>
          <w:szCs w:val="24"/>
        </w:rPr>
        <w:t>additional, preventable expenses</w:t>
      </w:r>
      <w:r>
        <w:rPr>
          <w:rFonts w:ascii="Arial" w:hAnsi="Arial" w:cs="Arial"/>
          <w:sz w:val="24"/>
          <w:szCs w:val="24"/>
        </w:rPr>
        <w:t xml:space="preserve">. Additionally, we must remember the numbers above are current. </w:t>
      </w:r>
      <w:r w:rsidR="008A0827">
        <w:rPr>
          <w:rFonts w:ascii="Arial" w:hAnsi="Arial" w:cs="Arial"/>
          <w:sz w:val="24"/>
          <w:szCs w:val="24"/>
        </w:rPr>
        <w:t xml:space="preserve">Not to mention we can fit twice as many tidal energy power plants into the same area as a coal power plant, so we can produce the same energy per square mile with tidal energy as a coal power plant. </w:t>
      </w:r>
      <w:r w:rsidR="00B10BA1">
        <w:rPr>
          <w:rFonts w:ascii="Arial" w:hAnsi="Arial" w:cs="Arial"/>
          <w:sz w:val="24"/>
          <w:szCs w:val="24"/>
        </w:rPr>
        <w:t>Still, the question remains, are the pros enough to make tidal energy a feasible alternative to nonrenewable energy sources?</w:t>
      </w:r>
    </w:p>
    <w:p w:rsidR="00FA43D4" w:rsidRDefault="00FA43D4" w:rsidP="005A0790">
      <w:pPr>
        <w:spacing w:line="276" w:lineRule="auto"/>
        <w:ind w:firstLine="720"/>
        <w:rPr>
          <w:rFonts w:ascii="Arial" w:hAnsi="Arial" w:cs="Arial"/>
          <w:sz w:val="24"/>
          <w:szCs w:val="24"/>
        </w:rPr>
      </w:pPr>
      <w:r>
        <w:rPr>
          <w:rFonts w:ascii="Arial" w:hAnsi="Arial" w:cs="Arial"/>
          <w:sz w:val="24"/>
          <w:szCs w:val="24"/>
        </w:rPr>
        <w:t>Now that we know some of the current numbers associated with the size, energy production and cost of tidal energy</w:t>
      </w:r>
      <w:r w:rsidR="00830CA5">
        <w:rPr>
          <w:rFonts w:ascii="Arial" w:hAnsi="Arial" w:cs="Arial"/>
          <w:sz w:val="24"/>
          <w:szCs w:val="24"/>
        </w:rPr>
        <w:t xml:space="preserve">, </w:t>
      </w:r>
      <w:r>
        <w:rPr>
          <w:rFonts w:ascii="Arial" w:hAnsi="Arial" w:cs="Arial"/>
          <w:sz w:val="24"/>
          <w:szCs w:val="24"/>
        </w:rPr>
        <w:t>we can get into looking how this energy source fits into Japan’s economy</w:t>
      </w:r>
      <w:r w:rsidR="005A0790">
        <w:rPr>
          <w:rFonts w:ascii="Arial" w:hAnsi="Arial" w:cs="Arial"/>
          <w:sz w:val="24"/>
          <w:szCs w:val="24"/>
        </w:rPr>
        <w:t xml:space="preserve"> and use this to recommend where the future of tidal energy should go</w:t>
      </w:r>
      <w:r>
        <w:rPr>
          <w:rFonts w:ascii="Arial" w:hAnsi="Arial" w:cs="Arial"/>
          <w:sz w:val="24"/>
          <w:szCs w:val="24"/>
        </w:rPr>
        <w:t xml:space="preserve">. </w:t>
      </w:r>
    </w:p>
    <w:p w:rsidR="00830CA5" w:rsidRDefault="00830CA5" w:rsidP="006B55D4">
      <w:pPr>
        <w:spacing w:line="276" w:lineRule="auto"/>
        <w:rPr>
          <w:rFonts w:ascii="Arial" w:hAnsi="Arial" w:cs="Arial"/>
          <w:b/>
          <w:sz w:val="24"/>
          <w:szCs w:val="24"/>
        </w:rPr>
      </w:pPr>
      <w:r w:rsidRPr="00CF3B13">
        <w:rPr>
          <w:rFonts w:ascii="Arial" w:hAnsi="Arial" w:cs="Arial"/>
          <w:b/>
          <w:sz w:val="24"/>
          <w:szCs w:val="24"/>
        </w:rPr>
        <w:t xml:space="preserve">2. Japan and Tidal Energy </w:t>
      </w:r>
    </w:p>
    <w:p w:rsidR="00B10BA1" w:rsidRDefault="00C42BAC" w:rsidP="006B55D4">
      <w:pPr>
        <w:spacing w:line="276" w:lineRule="auto"/>
        <w:rPr>
          <w:rFonts w:ascii="Arial" w:hAnsi="Arial" w:cs="Arial"/>
          <w:b/>
          <w:sz w:val="24"/>
          <w:szCs w:val="24"/>
        </w:rPr>
      </w:pPr>
      <w:r>
        <w:rPr>
          <w:rFonts w:ascii="Arial" w:hAnsi="Arial" w:cs="Arial"/>
          <w:b/>
          <w:sz w:val="24"/>
          <w:szCs w:val="24"/>
        </w:rPr>
        <w:t xml:space="preserve">2.1 </w:t>
      </w:r>
      <w:r w:rsidR="00B10BA1">
        <w:rPr>
          <w:rFonts w:ascii="Arial" w:hAnsi="Arial" w:cs="Arial"/>
          <w:b/>
          <w:sz w:val="24"/>
          <w:szCs w:val="24"/>
        </w:rPr>
        <w:t>Introduction</w:t>
      </w:r>
    </w:p>
    <w:p w:rsidR="00B10BA1" w:rsidRPr="00B10BA1" w:rsidRDefault="00B10BA1" w:rsidP="006B55D4">
      <w:pPr>
        <w:spacing w:line="276"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This section will focus on Japan’s energy situation and the feasibility of implementing tidal energy in Japan. In doing so, the hope is that we can use the analysis here on Japan as a model for how other large energy consuming countries should address tidal energy. This recommendation will appear in section 3. </w:t>
      </w:r>
    </w:p>
    <w:p w:rsidR="00CF3B13" w:rsidRDefault="00C42BAC" w:rsidP="006B55D4">
      <w:pPr>
        <w:spacing w:line="276" w:lineRule="auto"/>
        <w:rPr>
          <w:rFonts w:ascii="Arial" w:hAnsi="Arial" w:cs="Arial"/>
          <w:b/>
          <w:sz w:val="24"/>
          <w:szCs w:val="24"/>
        </w:rPr>
      </w:pPr>
      <w:r>
        <w:rPr>
          <w:rFonts w:ascii="Arial" w:hAnsi="Arial" w:cs="Arial"/>
          <w:b/>
          <w:sz w:val="24"/>
          <w:szCs w:val="24"/>
        </w:rPr>
        <w:t xml:space="preserve">2.2 </w:t>
      </w:r>
      <w:r w:rsidR="00CF3B13">
        <w:rPr>
          <w:rFonts w:ascii="Arial" w:hAnsi="Arial" w:cs="Arial"/>
          <w:b/>
          <w:sz w:val="24"/>
          <w:szCs w:val="24"/>
        </w:rPr>
        <w:t xml:space="preserve">Japan’s Current Energy Situation </w:t>
      </w:r>
    </w:p>
    <w:p w:rsidR="00726F1C" w:rsidRDefault="00CF3B13" w:rsidP="0052436C">
      <w:pPr>
        <w:spacing w:line="276" w:lineRule="auto"/>
        <w:ind w:firstLine="720"/>
        <w:rPr>
          <w:rFonts w:ascii="Arial" w:hAnsi="Arial" w:cs="Arial"/>
          <w:sz w:val="24"/>
          <w:szCs w:val="24"/>
        </w:rPr>
      </w:pPr>
      <w:r>
        <w:rPr>
          <w:rFonts w:ascii="Arial" w:hAnsi="Arial" w:cs="Arial"/>
          <w:sz w:val="24"/>
          <w:szCs w:val="24"/>
        </w:rPr>
        <w:t xml:space="preserve">Before we begin to examine the future of tidal energy in Japan, we must understand their current energy situation. </w:t>
      </w:r>
      <w:r w:rsidR="00726F1C">
        <w:rPr>
          <w:rFonts w:ascii="Arial" w:hAnsi="Arial" w:cs="Arial"/>
          <w:sz w:val="24"/>
          <w:szCs w:val="24"/>
        </w:rPr>
        <w:t xml:space="preserve">In figure 7, </w:t>
      </w:r>
      <w:r w:rsidR="00B10BA1">
        <w:rPr>
          <w:rFonts w:ascii="Arial" w:hAnsi="Arial" w:cs="Arial"/>
          <w:sz w:val="24"/>
          <w:szCs w:val="24"/>
        </w:rPr>
        <w:t xml:space="preserve">the chart shows </w:t>
      </w:r>
      <w:r w:rsidR="00726F1C">
        <w:rPr>
          <w:rFonts w:ascii="Arial" w:hAnsi="Arial" w:cs="Arial"/>
          <w:sz w:val="24"/>
          <w:szCs w:val="24"/>
        </w:rPr>
        <w:t xml:space="preserve">that </w:t>
      </w:r>
      <w:r w:rsidR="006824BC">
        <w:rPr>
          <w:rFonts w:ascii="Arial" w:hAnsi="Arial" w:cs="Arial"/>
          <w:sz w:val="24"/>
          <w:szCs w:val="24"/>
        </w:rPr>
        <w:t xml:space="preserve">Japan uses about 6 different forms of energy including nuclear, natural gas, oil, coal  and hydroelectric. </w:t>
      </w:r>
    </w:p>
    <w:p w:rsidR="00946885" w:rsidRDefault="00946885" w:rsidP="006824BC">
      <w:pPr>
        <w:spacing w:line="276" w:lineRule="auto"/>
        <w:jc w:val="center"/>
        <w:rPr>
          <w:rFonts w:ascii="Arial" w:hAnsi="Arial" w:cs="Arial"/>
          <w:sz w:val="24"/>
          <w:szCs w:val="24"/>
        </w:rPr>
      </w:pPr>
    </w:p>
    <w:p w:rsidR="00946885" w:rsidRDefault="00946885" w:rsidP="006824BC">
      <w:pPr>
        <w:spacing w:line="276" w:lineRule="auto"/>
        <w:jc w:val="center"/>
        <w:rPr>
          <w:rFonts w:ascii="Arial" w:hAnsi="Arial" w:cs="Arial"/>
          <w:sz w:val="24"/>
          <w:szCs w:val="24"/>
        </w:rPr>
      </w:pPr>
    </w:p>
    <w:p w:rsidR="00946885" w:rsidRDefault="00946885" w:rsidP="006824BC">
      <w:pPr>
        <w:spacing w:line="276" w:lineRule="auto"/>
        <w:jc w:val="center"/>
        <w:rPr>
          <w:rFonts w:ascii="Arial" w:hAnsi="Arial" w:cs="Arial"/>
          <w:sz w:val="24"/>
          <w:szCs w:val="24"/>
        </w:rPr>
      </w:pPr>
    </w:p>
    <w:p w:rsidR="00946885" w:rsidRDefault="00946885" w:rsidP="006824BC">
      <w:pPr>
        <w:spacing w:line="276" w:lineRule="auto"/>
        <w:jc w:val="center"/>
        <w:rPr>
          <w:rFonts w:ascii="Arial" w:hAnsi="Arial" w:cs="Arial"/>
          <w:sz w:val="24"/>
          <w:szCs w:val="24"/>
        </w:rPr>
      </w:pPr>
    </w:p>
    <w:p w:rsidR="006824BC" w:rsidRDefault="006824BC" w:rsidP="006824BC">
      <w:pPr>
        <w:spacing w:line="276" w:lineRule="auto"/>
        <w:jc w:val="center"/>
        <w:rPr>
          <w:rFonts w:ascii="Arial" w:hAnsi="Arial" w:cs="Arial"/>
          <w:sz w:val="24"/>
          <w:szCs w:val="24"/>
        </w:rPr>
      </w:pPr>
      <w:r>
        <w:rPr>
          <w:rFonts w:ascii="Arial" w:hAnsi="Arial" w:cs="Arial"/>
          <w:sz w:val="24"/>
          <w:szCs w:val="24"/>
        </w:rPr>
        <w:lastRenderedPageBreak/>
        <w:t>Figure 7. Japan Energy Consumption.</w:t>
      </w:r>
    </w:p>
    <w:p w:rsidR="006824BC" w:rsidRDefault="006824BC" w:rsidP="006824BC">
      <w:pPr>
        <w:spacing w:line="276" w:lineRule="auto"/>
        <w:jc w:val="center"/>
        <w:rPr>
          <w:rFonts w:ascii="Arial" w:hAnsi="Arial" w:cs="Arial"/>
          <w:sz w:val="24"/>
          <w:szCs w:val="24"/>
        </w:rPr>
      </w:pPr>
      <w:r>
        <w:rPr>
          <w:noProof/>
        </w:rPr>
        <w:drawing>
          <wp:inline distT="0" distB="0" distL="0" distR="0">
            <wp:extent cx="4214283" cy="3134966"/>
            <wp:effectExtent l="19050" t="0" r="0" b="0"/>
            <wp:docPr id="26" name="Picture 26" descr="http://www.eoearth.org/files/229301_229400/229397/japan-total-energy-consumption--2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oearth.org/files/229301_229400/229397/japan-total-energy-consumption--2010.gif"/>
                    <pic:cNvPicPr>
                      <a:picLocks noChangeAspect="1" noChangeArrowheads="1"/>
                    </pic:cNvPicPr>
                  </pic:nvPicPr>
                  <pic:blipFill>
                    <a:blip r:embed="rId19"/>
                    <a:srcRect/>
                    <a:stretch>
                      <a:fillRect/>
                    </a:stretch>
                  </pic:blipFill>
                  <pic:spPr bwMode="auto">
                    <a:xfrm>
                      <a:off x="0" y="0"/>
                      <a:ext cx="4227812" cy="3145030"/>
                    </a:xfrm>
                    <a:prstGeom prst="rect">
                      <a:avLst/>
                    </a:prstGeom>
                    <a:noFill/>
                    <a:ln w="9525">
                      <a:noFill/>
                      <a:miter lim="800000"/>
                      <a:headEnd/>
                      <a:tailEnd/>
                    </a:ln>
                  </pic:spPr>
                </pic:pic>
              </a:graphicData>
            </a:graphic>
          </wp:inline>
        </w:drawing>
      </w:r>
    </w:p>
    <w:p w:rsidR="006824BC" w:rsidRPr="006824BC" w:rsidRDefault="008838D6" w:rsidP="006824BC">
      <w:pPr>
        <w:spacing w:line="276" w:lineRule="auto"/>
        <w:jc w:val="center"/>
        <w:rPr>
          <w:rFonts w:ascii="Arial" w:hAnsi="Arial" w:cs="Arial"/>
          <w:sz w:val="16"/>
          <w:szCs w:val="16"/>
        </w:rPr>
      </w:pPr>
      <w:hyperlink r:id="rId20" w:history="1">
        <w:r w:rsidR="006824BC" w:rsidRPr="005D61F4">
          <w:rPr>
            <w:rStyle w:val="Hyperlink"/>
            <w:rFonts w:ascii="Arial" w:hAnsi="Arial" w:cs="Arial"/>
            <w:sz w:val="16"/>
            <w:szCs w:val="16"/>
          </w:rPr>
          <w:t>http://www.eoearth.org/files/229301_229400/229397/japan-total-energy-consumption--2010.gif</w:t>
        </w:r>
      </w:hyperlink>
    </w:p>
    <w:p w:rsidR="00726F1C" w:rsidRDefault="00726F1C" w:rsidP="006B55D4">
      <w:pPr>
        <w:spacing w:line="276" w:lineRule="auto"/>
        <w:rPr>
          <w:rFonts w:ascii="Arial" w:hAnsi="Arial" w:cs="Arial"/>
          <w:sz w:val="24"/>
          <w:szCs w:val="24"/>
        </w:rPr>
      </w:pPr>
    </w:p>
    <w:p w:rsidR="00726F1C" w:rsidRDefault="00726F1C" w:rsidP="006824BC">
      <w:pPr>
        <w:spacing w:line="276" w:lineRule="auto"/>
        <w:ind w:firstLine="720"/>
        <w:rPr>
          <w:rFonts w:ascii="Arial" w:hAnsi="Arial" w:cs="Arial"/>
          <w:sz w:val="24"/>
          <w:szCs w:val="24"/>
        </w:rPr>
      </w:pPr>
      <w:r>
        <w:rPr>
          <w:rFonts w:ascii="Arial" w:hAnsi="Arial" w:cs="Arial"/>
          <w:sz w:val="24"/>
          <w:szCs w:val="24"/>
        </w:rPr>
        <w:t xml:space="preserve">Japan is the third largest energy consumer in the world, consuming about </w:t>
      </w:r>
      <w:r w:rsidR="000D7299">
        <w:rPr>
          <w:rFonts w:ascii="Arial" w:hAnsi="Arial" w:cs="Arial"/>
          <w:sz w:val="24"/>
          <w:szCs w:val="24"/>
        </w:rPr>
        <w:t>5,300</w:t>
      </w:r>
      <w:r>
        <w:rPr>
          <w:rFonts w:ascii="Arial" w:hAnsi="Arial" w:cs="Arial"/>
          <w:sz w:val="24"/>
          <w:szCs w:val="24"/>
        </w:rPr>
        <w:t xml:space="preserve"> TWh of energy per year </w:t>
      </w:r>
      <w:r w:rsidR="000D7299">
        <w:rPr>
          <w:rFonts w:ascii="Arial" w:hAnsi="Arial" w:cs="Arial"/>
          <w:sz w:val="24"/>
          <w:szCs w:val="24"/>
        </w:rPr>
        <w:t>[1</w:t>
      </w:r>
      <w:r w:rsidR="00577DE6">
        <w:rPr>
          <w:rFonts w:ascii="Arial" w:hAnsi="Arial" w:cs="Arial"/>
          <w:sz w:val="24"/>
          <w:szCs w:val="24"/>
        </w:rPr>
        <w:t>6</w:t>
      </w:r>
      <w:r w:rsidR="003B1EBF">
        <w:rPr>
          <w:rFonts w:ascii="Arial" w:hAnsi="Arial" w:cs="Arial"/>
          <w:sz w:val="24"/>
          <w:szCs w:val="24"/>
        </w:rPr>
        <w:t>],</w:t>
      </w:r>
      <w:r>
        <w:rPr>
          <w:rFonts w:ascii="Arial" w:hAnsi="Arial" w:cs="Arial"/>
          <w:sz w:val="24"/>
          <w:szCs w:val="24"/>
        </w:rPr>
        <w:t xml:space="preserve"> </w:t>
      </w:r>
      <w:r w:rsidR="000D7299">
        <w:rPr>
          <w:rFonts w:ascii="Arial" w:hAnsi="Arial" w:cs="Arial"/>
          <w:sz w:val="24"/>
          <w:szCs w:val="24"/>
        </w:rPr>
        <w:t xml:space="preserve">3 percent </w:t>
      </w:r>
      <w:r>
        <w:rPr>
          <w:rFonts w:ascii="Arial" w:hAnsi="Arial" w:cs="Arial"/>
          <w:sz w:val="24"/>
          <w:szCs w:val="24"/>
        </w:rPr>
        <w:t>of which comes from hydroelectric power</w:t>
      </w:r>
      <w:r w:rsidR="000D7299">
        <w:rPr>
          <w:rFonts w:ascii="Arial" w:hAnsi="Arial" w:cs="Arial"/>
          <w:sz w:val="24"/>
          <w:szCs w:val="24"/>
        </w:rPr>
        <w:t xml:space="preserve"> [1</w:t>
      </w:r>
      <w:r w:rsidR="00577DE6">
        <w:rPr>
          <w:rFonts w:ascii="Arial" w:hAnsi="Arial" w:cs="Arial"/>
          <w:sz w:val="24"/>
          <w:szCs w:val="24"/>
        </w:rPr>
        <w:t>7</w:t>
      </w:r>
      <w:r w:rsidR="000D7299">
        <w:rPr>
          <w:rFonts w:ascii="Arial" w:hAnsi="Arial" w:cs="Arial"/>
          <w:sz w:val="24"/>
          <w:szCs w:val="24"/>
        </w:rPr>
        <w:t>]</w:t>
      </w:r>
      <w:r>
        <w:rPr>
          <w:rFonts w:ascii="Arial" w:hAnsi="Arial" w:cs="Arial"/>
          <w:sz w:val="24"/>
          <w:szCs w:val="24"/>
        </w:rPr>
        <w:t xml:space="preserve">. However, more surprising than that is the fact that about </w:t>
      </w:r>
      <w:r w:rsidR="006824BC">
        <w:rPr>
          <w:rFonts w:ascii="Arial" w:hAnsi="Arial" w:cs="Arial"/>
          <w:sz w:val="24"/>
          <w:szCs w:val="24"/>
        </w:rPr>
        <w:t>82</w:t>
      </w:r>
      <w:r>
        <w:rPr>
          <w:rFonts w:ascii="Arial" w:hAnsi="Arial" w:cs="Arial"/>
          <w:sz w:val="24"/>
          <w:szCs w:val="24"/>
        </w:rPr>
        <w:t xml:space="preserve"> percent of their energy consumption is from </w:t>
      </w:r>
      <w:r w:rsidR="006824BC">
        <w:rPr>
          <w:rFonts w:ascii="Arial" w:hAnsi="Arial" w:cs="Arial"/>
          <w:sz w:val="24"/>
          <w:szCs w:val="24"/>
        </w:rPr>
        <w:t xml:space="preserve">oil, natural gas, </w:t>
      </w:r>
      <w:r>
        <w:rPr>
          <w:rFonts w:ascii="Arial" w:hAnsi="Arial" w:cs="Arial"/>
          <w:sz w:val="24"/>
          <w:szCs w:val="24"/>
        </w:rPr>
        <w:t>and coal</w:t>
      </w:r>
      <w:r w:rsidR="005D5F71">
        <w:rPr>
          <w:rFonts w:ascii="Arial" w:hAnsi="Arial" w:cs="Arial"/>
          <w:sz w:val="24"/>
          <w:szCs w:val="24"/>
        </w:rPr>
        <w:t xml:space="preserve"> [1</w:t>
      </w:r>
      <w:r w:rsidR="00577DE6">
        <w:rPr>
          <w:rFonts w:ascii="Arial" w:hAnsi="Arial" w:cs="Arial"/>
          <w:sz w:val="24"/>
          <w:szCs w:val="24"/>
        </w:rPr>
        <w:t>7</w:t>
      </w:r>
      <w:r w:rsidR="005D5F71">
        <w:rPr>
          <w:rFonts w:ascii="Arial" w:hAnsi="Arial" w:cs="Arial"/>
          <w:sz w:val="24"/>
          <w:szCs w:val="24"/>
        </w:rPr>
        <w:t>]</w:t>
      </w:r>
      <w:r w:rsidR="00B10BA1">
        <w:rPr>
          <w:rFonts w:ascii="Arial" w:hAnsi="Arial" w:cs="Arial"/>
          <w:sz w:val="24"/>
          <w:szCs w:val="24"/>
        </w:rPr>
        <w:t xml:space="preserve">. Japan </w:t>
      </w:r>
      <w:r>
        <w:rPr>
          <w:rFonts w:ascii="Arial" w:hAnsi="Arial" w:cs="Arial"/>
          <w:sz w:val="24"/>
          <w:szCs w:val="24"/>
        </w:rPr>
        <w:t>clearly has a l</w:t>
      </w:r>
      <w:r w:rsidR="00B10BA1">
        <w:rPr>
          <w:rFonts w:ascii="Arial" w:hAnsi="Arial" w:cs="Arial"/>
          <w:sz w:val="24"/>
          <w:szCs w:val="24"/>
        </w:rPr>
        <w:t xml:space="preserve">arge need for renewable energy because their high usage on nonrenewable resources has a very harmful effect on the environment. So </w:t>
      </w:r>
      <w:r>
        <w:rPr>
          <w:rFonts w:ascii="Arial" w:hAnsi="Arial" w:cs="Arial"/>
          <w:sz w:val="24"/>
          <w:szCs w:val="24"/>
        </w:rPr>
        <w:t xml:space="preserve">our next section will explore the numbers that would be associated with Japan implementing more tidal energy. </w:t>
      </w:r>
    </w:p>
    <w:p w:rsidR="00726F1C" w:rsidRDefault="00C42BAC" w:rsidP="006B55D4">
      <w:pPr>
        <w:spacing w:line="276" w:lineRule="auto"/>
        <w:rPr>
          <w:rFonts w:ascii="Arial" w:hAnsi="Arial" w:cs="Arial"/>
          <w:b/>
          <w:sz w:val="24"/>
          <w:szCs w:val="24"/>
        </w:rPr>
      </w:pPr>
      <w:r>
        <w:rPr>
          <w:rFonts w:ascii="Arial" w:hAnsi="Arial" w:cs="Arial"/>
          <w:b/>
          <w:sz w:val="24"/>
          <w:szCs w:val="24"/>
        </w:rPr>
        <w:t>2.3</w:t>
      </w:r>
      <w:r w:rsidR="00726F1C" w:rsidRPr="00726F1C">
        <w:rPr>
          <w:rFonts w:ascii="Arial" w:hAnsi="Arial" w:cs="Arial"/>
          <w:b/>
          <w:sz w:val="24"/>
          <w:szCs w:val="24"/>
        </w:rPr>
        <w:t xml:space="preserve"> </w:t>
      </w:r>
      <w:r w:rsidR="00726F1C">
        <w:rPr>
          <w:rFonts w:ascii="Arial" w:hAnsi="Arial" w:cs="Arial"/>
          <w:b/>
          <w:sz w:val="24"/>
          <w:szCs w:val="24"/>
        </w:rPr>
        <w:t xml:space="preserve"> Japan and Tidal Energy – The numbers </w:t>
      </w:r>
    </w:p>
    <w:p w:rsidR="00161FAF" w:rsidRDefault="0040163E" w:rsidP="006824BC">
      <w:pPr>
        <w:spacing w:line="276" w:lineRule="auto"/>
        <w:ind w:firstLine="720"/>
        <w:rPr>
          <w:rFonts w:ascii="Arial" w:hAnsi="Arial" w:cs="Arial"/>
          <w:sz w:val="24"/>
          <w:szCs w:val="24"/>
        </w:rPr>
      </w:pPr>
      <w:r>
        <w:rPr>
          <w:rFonts w:ascii="Arial" w:hAnsi="Arial" w:cs="Arial"/>
          <w:sz w:val="24"/>
          <w:szCs w:val="24"/>
        </w:rPr>
        <w:t xml:space="preserve">Japan has about </w:t>
      </w:r>
      <w:r w:rsidR="00D70324">
        <w:rPr>
          <w:rFonts w:ascii="Arial" w:hAnsi="Arial" w:cs="Arial"/>
          <w:sz w:val="24"/>
          <w:szCs w:val="24"/>
        </w:rPr>
        <w:t>18,500</w:t>
      </w:r>
      <w:r>
        <w:rPr>
          <w:rFonts w:ascii="Arial" w:hAnsi="Arial" w:cs="Arial"/>
          <w:sz w:val="24"/>
          <w:szCs w:val="24"/>
        </w:rPr>
        <w:t xml:space="preserve"> miles of coastline</w:t>
      </w:r>
      <w:r w:rsidR="00DE35D7">
        <w:rPr>
          <w:rFonts w:ascii="Arial" w:hAnsi="Arial" w:cs="Arial"/>
          <w:sz w:val="24"/>
          <w:szCs w:val="24"/>
        </w:rPr>
        <w:t xml:space="preserve"> [</w:t>
      </w:r>
      <w:r w:rsidR="00D70324">
        <w:rPr>
          <w:rFonts w:ascii="Arial" w:hAnsi="Arial" w:cs="Arial"/>
          <w:sz w:val="24"/>
          <w:szCs w:val="24"/>
        </w:rPr>
        <w:t>1</w:t>
      </w:r>
      <w:r w:rsidR="00577DE6">
        <w:rPr>
          <w:rFonts w:ascii="Arial" w:hAnsi="Arial" w:cs="Arial"/>
          <w:sz w:val="24"/>
          <w:szCs w:val="24"/>
        </w:rPr>
        <w:t>8</w:t>
      </w:r>
      <w:r w:rsidR="00DE35D7">
        <w:rPr>
          <w:rFonts w:ascii="Arial" w:hAnsi="Arial" w:cs="Arial"/>
          <w:sz w:val="24"/>
          <w:szCs w:val="24"/>
        </w:rPr>
        <w:t>]</w:t>
      </w:r>
      <w:r>
        <w:rPr>
          <w:rFonts w:ascii="Arial" w:hAnsi="Arial" w:cs="Arial"/>
          <w:sz w:val="24"/>
          <w:szCs w:val="24"/>
        </w:rPr>
        <w:t xml:space="preserve">. This means that they could fit </w:t>
      </w:r>
      <w:r w:rsidR="00944538">
        <w:rPr>
          <w:rFonts w:ascii="Arial" w:hAnsi="Arial" w:cs="Arial"/>
          <w:sz w:val="24"/>
          <w:szCs w:val="24"/>
        </w:rPr>
        <w:t xml:space="preserve">    9250 </w:t>
      </w:r>
      <w:r>
        <w:rPr>
          <w:rFonts w:ascii="Arial" w:hAnsi="Arial" w:cs="Arial"/>
          <w:sz w:val="24"/>
          <w:szCs w:val="24"/>
        </w:rPr>
        <w:t>tidal energy</w:t>
      </w:r>
      <w:r w:rsidR="00944538">
        <w:rPr>
          <w:rFonts w:ascii="Arial" w:hAnsi="Arial" w:cs="Arial"/>
          <w:sz w:val="24"/>
          <w:szCs w:val="24"/>
        </w:rPr>
        <w:t xml:space="preserve"> power plants if they utilized 25</w:t>
      </w:r>
      <w:r>
        <w:rPr>
          <w:rFonts w:ascii="Arial" w:hAnsi="Arial" w:cs="Arial"/>
          <w:sz w:val="24"/>
          <w:szCs w:val="24"/>
        </w:rPr>
        <w:t xml:space="preserve"> percent of their coastline and produce</w:t>
      </w:r>
      <w:r w:rsidR="00944538">
        <w:rPr>
          <w:rFonts w:ascii="Arial" w:hAnsi="Arial" w:cs="Arial"/>
          <w:sz w:val="24"/>
          <w:szCs w:val="24"/>
        </w:rPr>
        <w:t xml:space="preserve"> 2543 TWh of </w:t>
      </w:r>
      <w:r>
        <w:rPr>
          <w:rFonts w:ascii="Arial" w:hAnsi="Arial" w:cs="Arial"/>
          <w:sz w:val="24"/>
          <w:szCs w:val="24"/>
        </w:rPr>
        <w:t>energy</w:t>
      </w:r>
      <w:r w:rsidR="00B10BA1">
        <w:rPr>
          <w:rFonts w:ascii="Arial" w:hAnsi="Arial" w:cs="Arial"/>
          <w:sz w:val="24"/>
          <w:szCs w:val="24"/>
        </w:rPr>
        <w:t xml:space="preserve">, which </w:t>
      </w:r>
      <w:r w:rsidR="00944538">
        <w:rPr>
          <w:rFonts w:ascii="Arial" w:hAnsi="Arial" w:cs="Arial"/>
          <w:sz w:val="24"/>
          <w:szCs w:val="24"/>
        </w:rPr>
        <w:t>almost</w:t>
      </w:r>
      <w:r>
        <w:rPr>
          <w:rFonts w:ascii="Arial" w:hAnsi="Arial" w:cs="Arial"/>
          <w:sz w:val="24"/>
          <w:szCs w:val="24"/>
        </w:rPr>
        <w:t xml:space="preserve"> </w:t>
      </w:r>
      <w:r w:rsidR="005A0790">
        <w:rPr>
          <w:rFonts w:ascii="Arial" w:hAnsi="Arial" w:cs="Arial"/>
          <w:sz w:val="24"/>
          <w:szCs w:val="24"/>
        </w:rPr>
        <w:t xml:space="preserve">50 </w:t>
      </w:r>
      <w:r>
        <w:rPr>
          <w:rFonts w:ascii="Arial" w:hAnsi="Arial" w:cs="Arial"/>
          <w:sz w:val="24"/>
          <w:szCs w:val="24"/>
        </w:rPr>
        <w:t xml:space="preserve">% of their total energy consumption. However, this many power plants would cost </w:t>
      </w:r>
      <w:r w:rsidR="00694401">
        <w:rPr>
          <w:rFonts w:ascii="Arial" w:hAnsi="Arial" w:cs="Arial"/>
          <w:sz w:val="24"/>
          <w:szCs w:val="24"/>
        </w:rPr>
        <w:t>11.1 trillion dollars</w:t>
      </w:r>
      <w:r>
        <w:rPr>
          <w:rFonts w:ascii="Arial" w:hAnsi="Arial" w:cs="Arial"/>
          <w:sz w:val="24"/>
          <w:szCs w:val="24"/>
        </w:rPr>
        <w:t xml:space="preserve">. </w:t>
      </w:r>
      <w:r w:rsidR="00B10BA1">
        <w:rPr>
          <w:rFonts w:ascii="Arial" w:hAnsi="Arial" w:cs="Arial"/>
          <w:sz w:val="24"/>
          <w:szCs w:val="24"/>
        </w:rPr>
        <w:t xml:space="preserve">This is very expensive and so far from feasible it is almost laughable. </w:t>
      </w:r>
    </w:p>
    <w:p w:rsidR="0040163E" w:rsidRPr="00161FAF" w:rsidRDefault="005A0790" w:rsidP="00B10BA1">
      <w:pPr>
        <w:spacing w:line="276" w:lineRule="auto"/>
        <w:ind w:firstLine="720"/>
        <w:rPr>
          <w:rFonts w:ascii="Arial" w:hAnsi="Arial" w:cs="Arial"/>
          <w:sz w:val="24"/>
          <w:szCs w:val="24"/>
        </w:rPr>
      </w:pPr>
      <w:r>
        <w:rPr>
          <w:rFonts w:ascii="Arial" w:hAnsi="Arial" w:cs="Arial"/>
          <w:sz w:val="24"/>
          <w:szCs w:val="24"/>
        </w:rPr>
        <w:t xml:space="preserve">However, no country is going to give up 25 percent of their coastline to tidal energy and on top of that, not </w:t>
      </w:r>
      <w:r w:rsidR="00B10BA1">
        <w:rPr>
          <w:rFonts w:ascii="Arial" w:hAnsi="Arial" w:cs="Arial"/>
          <w:sz w:val="24"/>
          <w:szCs w:val="24"/>
        </w:rPr>
        <w:t>the entire</w:t>
      </w:r>
      <w:r>
        <w:rPr>
          <w:rFonts w:ascii="Arial" w:hAnsi="Arial" w:cs="Arial"/>
          <w:sz w:val="24"/>
          <w:szCs w:val="24"/>
        </w:rPr>
        <w:t xml:space="preserve"> coastline is suitable for tidal energy. So,</w:t>
      </w:r>
      <w:r w:rsidR="00B10BA1">
        <w:rPr>
          <w:rFonts w:ascii="Arial" w:hAnsi="Arial" w:cs="Arial"/>
          <w:sz w:val="24"/>
          <w:szCs w:val="24"/>
        </w:rPr>
        <w:t xml:space="preserve"> we will</w:t>
      </w:r>
      <w:r>
        <w:rPr>
          <w:rFonts w:ascii="Arial" w:hAnsi="Arial" w:cs="Arial"/>
          <w:sz w:val="24"/>
          <w:szCs w:val="24"/>
        </w:rPr>
        <w:t xml:space="preserve"> instead at if Japan utilized a more realistic 5 percent of their coastline. </w:t>
      </w:r>
      <w:r w:rsidR="0040163E">
        <w:rPr>
          <w:rFonts w:ascii="Arial" w:hAnsi="Arial" w:cs="Arial"/>
          <w:sz w:val="24"/>
          <w:szCs w:val="24"/>
        </w:rPr>
        <w:t xml:space="preserve">They would produce </w:t>
      </w:r>
      <w:r>
        <w:rPr>
          <w:rFonts w:ascii="Arial" w:hAnsi="Arial" w:cs="Arial"/>
          <w:sz w:val="24"/>
          <w:szCs w:val="24"/>
        </w:rPr>
        <w:t>509</w:t>
      </w:r>
      <w:r w:rsidR="00110DE0">
        <w:rPr>
          <w:rFonts w:ascii="Arial" w:hAnsi="Arial" w:cs="Arial"/>
          <w:sz w:val="24"/>
          <w:szCs w:val="24"/>
        </w:rPr>
        <w:t xml:space="preserve"> TWh </w:t>
      </w:r>
      <w:r w:rsidR="0040163E">
        <w:rPr>
          <w:rFonts w:ascii="Arial" w:hAnsi="Arial" w:cs="Arial"/>
          <w:sz w:val="24"/>
          <w:szCs w:val="24"/>
        </w:rPr>
        <w:t>in clean energy (relieving</w:t>
      </w:r>
      <w:r w:rsidR="00110DE0">
        <w:rPr>
          <w:rFonts w:ascii="Arial" w:hAnsi="Arial" w:cs="Arial"/>
          <w:sz w:val="24"/>
          <w:szCs w:val="24"/>
        </w:rPr>
        <w:t xml:space="preserve"> almost </w:t>
      </w:r>
      <w:r>
        <w:rPr>
          <w:rFonts w:ascii="Arial" w:hAnsi="Arial" w:cs="Arial"/>
          <w:sz w:val="24"/>
          <w:szCs w:val="24"/>
        </w:rPr>
        <w:t xml:space="preserve">half </w:t>
      </w:r>
      <w:r w:rsidR="0040163E">
        <w:rPr>
          <w:rFonts w:ascii="Arial" w:hAnsi="Arial" w:cs="Arial"/>
          <w:sz w:val="24"/>
          <w:szCs w:val="24"/>
        </w:rPr>
        <w:t>of the</w:t>
      </w:r>
      <w:r>
        <w:rPr>
          <w:rFonts w:ascii="Arial" w:hAnsi="Arial" w:cs="Arial"/>
          <w:sz w:val="24"/>
          <w:szCs w:val="24"/>
        </w:rPr>
        <w:t>ir</w:t>
      </w:r>
      <w:r w:rsidR="0040163E">
        <w:rPr>
          <w:rFonts w:ascii="Arial" w:hAnsi="Arial" w:cs="Arial"/>
          <w:sz w:val="24"/>
          <w:szCs w:val="24"/>
        </w:rPr>
        <w:t xml:space="preserve"> </w:t>
      </w:r>
      <w:r>
        <w:rPr>
          <w:rFonts w:ascii="Arial" w:hAnsi="Arial" w:cs="Arial"/>
          <w:sz w:val="24"/>
          <w:szCs w:val="24"/>
        </w:rPr>
        <w:t xml:space="preserve">energy need from coal). This 5 </w:t>
      </w:r>
      <w:r w:rsidR="0040163E">
        <w:rPr>
          <w:rFonts w:ascii="Arial" w:hAnsi="Arial" w:cs="Arial"/>
          <w:sz w:val="24"/>
          <w:szCs w:val="24"/>
        </w:rPr>
        <w:t xml:space="preserve">percent </w:t>
      </w:r>
      <w:r>
        <w:rPr>
          <w:rFonts w:ascii="Arial" w:hAnsi="Arial" w:cs="Arial"/>
          <w:sz w:val="24"/>
          <w:szCs w:val="24"/>
        </w:rPr>
        <w:t xml:space="preserve">coastline </w:t>
      </w:r>
      <w:r w:rsidR="0040163E">
        <w:rPr>
          <w:rFonts w:ascii="Arial" w:hAnsi="Arial" w:cs="Arial"/>
          <w:sz w:val="24"/>
          <w:szCs w:val="24"/>
        </w:rPr>
        <w:t xml:space="preserve">usage would cost the country </w:t>
      </w:r>
      <w:r>
        <w:rPr>
          <w:rFonts w:ascii="Arial" w:hAnsi="Arial" w:cs="Arial"/>
          <w:sz w:val="24"/>
          <w:szCs w:val="24"/>
        </w:rPr>
        <w:t xml:space="preserve">2.22 </w:t>
      </w:r>
      <w:r w:rsidR="00110DE0">
        <w:rPr>
          <w:rFonts w:ascii="Arial" w:hAnsi="Arial" w:cs="Arial"/>
          <w:sz w:val="24"/>
          <w:szCs w:val="24"/>
        </w:rPr>
        <w:t>trillion dollars</w:t>
      </w:r>
      <w:r w:rsidR="0040163E">
        <w:rPr>
          <w:rFonts w:ascii="Arial" w:hAnsi="Arial" w:cs="Arial"/>
          <w:sz w:val="24"/>
          <w:szCs w:val="24"/>
        </w:rPr>
        <w:t xml:space="preserve"> which is </w:t>
      </w:r>
      <w:r>
        <w:rPr>
          <w:rFonts w:ascii="Arial" w:hAnsi="Arial" w:cs="Arial"/>
          <w:sz w:val="24"/>
          <w:szCs w:val="24"/>
        </w:rPr>
        <w:t>about</w:t>
      </w:r>
      <w:r w:rsidR="0040163E">
        <w:rPr>
          <w:rFonts w:ascii="Arial" w:hAnsi="Arial" w:cs="Arial"/>
          <w:sz w:val="24"/>
          <w:szCs w:val="24"/>
        </w:rPr>
        <w:t xml:space="preserve"> </w:t>
      </w:r>
      <w:r w:rsidR="0040163E">
        <w:rPr>
          <w:rFonts w:ascii="Arial" w:hAnsi="Arial" w:cs="Arial"/>
          <w:sz w:val="24"/>
          <w:szCs w:val="24"/>
        </w:rPr>
        <w:lastRenderedPageBreak/>
        <w:t>their annual budget</w:t>
      </w:r>
      <w:r w:rsidR="00110DE0">
        <w:rPr>
          <w:rFonts w:ascii="Arial" w:hAnsi="Arial" w:cs="Arial"/>
          <w:sz w:val="24"/>
          <w:szCs w:val="24"/>
        </w:rPr>
        <w:t xml:space="preserve"> [19]</w:t>
      </w:r>
      <w:r w:rsidR="0040163E">
        <w:rPr>
          <w:rFonts w:ascii="Arial" w:hAnsi="Arial" w:cs="Arial"/>
          <w:sz w:val="24"/>
          <w:szCs w:val="24"/>
        </w:rPr>
        <w:t xml:space="preserve">. </w:t>
      </w:r>
      <w:r w:rsidR="00D71073">
        <w:rPr>
          <w:rFonts w:ascii="Arial" w:hAnsi="Arial" w:cs="Arial"/>
          <w:sz w:val="24"/>
          <w:szCs w:val="24"/>
        </w:rPr>
        <w:t>Clearly, tidal energy, despite its pros, doesn’t</w:t>
      </w:r>
      <w:r w:rsidR="00983437">
        <w:rPr>
          <w:rFonts w:ascii="Arial" w:hAnsi="Arial" w:cs="Arial"/>
          <w:sz w:val="24"/>
          <w:szCs w:val="24"/>
        </w:rPr>
        <w:t xml:space="preserve"> seem to be very beneficial for</w:t>
      </w:r>
      <w:r w:rsidR="00D71073">
        <w:rPr>
          <w:rFonts w:ascii="Arial" w:hAnsi="Arial" w:cs="Arial"/>
          <w:sz w:val="24"/>
          <w:szCs w:val="24"/>
        </w:rPr>
        <w:t xml:space="preserve"> Japan</w:t>
      </w:r>
      <w:r w:rsidR="00983437">
        <w:rPr>
          <w:rFonts w:ascii="Arial" w:hAnsi="Arial" w:cs="Arial"/>
          <w:sz w:val="24"/>
          <w:szCs w:val="24"/>
        </w:rPr>
        <w:t xml:space="preserve"> to implement. </w:t>
      </w:r>
    </w:p>
    <w:p w:rsidR="00726F1C" w:rsidRDefault="00726F1C" w:rsidP="006B55D4">
      <w:pPr>
        <w:spacing w:line="276" w:lineRule="auto"/>
        <w:rPr>
          <w:rFonts w:ascii="Arial" w:hAnsi="Arial" w:cs="Arial"/>
          <w:b/>
          <w:sz w:val="24"/>
          <w:szCs w:val="24"/>
        </w:rPr>
      </w:pPr>
      <w:r>
        <w:rPr>
          <w:rFonts w:ascii="Arial" w:hAnsi="Arial" w:cs="Arial"/>
          <w:b/>
          <w:sz w:val="24"/>
          <w:szCs w:val="24"/>
        </w:rPr>
        <w:t xml:space="preserve">3. Conclusions </w:t>
      </w:r>
    </w:p>
    <w:p w:rsidR="00726F1C" w:rsidRDefault="00726F1C" w:rsidP="006B55D4">
      <w:pPr>
        <w:spacing w:line="276" w:lineRule="auto"/>
        <w:rPr>
          <w:rFonts w:ascii="Arial" w:hAnsi="Arial" w:cs="Arial"/>
          <w:b/>
          <w:sz w:val="24"/>
          <w:szCs w:val="24"/>
        </w:rPr>
      </w:pPr>
      <w:r>
        <w:rPr>
          <w:rFonts w:ascii="Arial" w:hAnsi="Arial" w:cs="Arial"/>
          <w:b/>
          <w:sz w:val="24"/>
          <w:szCs w:val="24"/>
        </w:rPr>
        <w:t xml:space="preserve">3.1 </w:t>
      </w:r>
      <w:r w:rsidR="005A0790">
        <w:rPr>
          <w:rFonts w:ascii="Arial" w:hAnsi="Arial" w:cs="Arial"/>
          <w:b/>
          <w:sz w:val="24"/>
          <w:szCs w:val="24"/>
        </w:rPr>
        <w:t xml:space="preserve"> Tidal Energy Isn’t Worth It</w:t>
      </w:r>
      <w:r>
        <w:rPr>
          <w:rFonts w:ascii="Arial" w:hAnsi="Arial" w:cs="Arial"/>
          <w:b/>
          <w:sz w:val="24"/>
          <w:szCs w:val="24"/>
        </w:rPr>
        <w:t xml:space="preserve"> </w:t>
      </w:r>
    </w:p>
    <w:p w:rsidR="00487446" w:rsidRPr="00487446" w:rsidRDefault="005A0790" w:rsidP="005A0790">
      <w:pPr>
        <w:spacing w:line="276" w:lineRule="auto"/>
        <w:rPr>
          <w:rFonts w:ascii="Arial" w:hAnsi="Arial" w:cs="Arial"/>
          <w:sz w:val="24"/>
          <w:szCs w:val="24"/>
        </w:rPr>
      </w:pPr>
      <w:r>
        <w:rPr>
          <w:rFonts w:ascii="Arial" w:hAnsi="Arial" w:cs="Arial"/>
          <w:sz w:val="24"/>
          <w:szCs w:val="24"/>
        </w:rPr>
        <w:tab/>
        <w:t xml:space="preserve">Tidal energy does not appear to be worth pursuing as an alternative energy source. </w:t>
      </w:r>
      <w:r w:rsidR="0040163E">
        <w:rPr>
          <w:rFonts w:ascii="Arial" w:hAnsi="Arial" w:cs="Arial"/>
          <w:sz w:val="24"/>
          <w:szCs w:val="24"/>
        </w:rPr>
        <w:t>Based on the fact</w:t>
      </w:r>
      <w:r w:rsidR="00D660EB">
        <w:rPr>
          <w:rFonts w:ascii="Arial" w:hAnsi="Arial" w:cs="Arial"/>
          <w:sz w:val="24"/>
          <w:szCs w:val="24"/>
        </w:rPr>
        <w:t xml:space="preserve"> that</w:t>
      </w:r>
      <w:r>
        <w:rPr>
          <w:rFonts w:ascii="Arial" w:hAnsi="Arial" w:cs="Arial"/>
          <w:sz w:val="24"/>
          <w:szCs w:val="24"/>
        </w:rPr>
        <w:t xml:space="preserve"> </w:t>
      </w:r>
      <w:r w:rsidR="00983437">
        <w:rPr>
          <w:rFonts w:ascii="Arial" w:hAnsi="Arial" w:cs="Arial"/>
          <w:sz w:val="24"/>
          <w:szCs w:val="24"/>
        </w:rPr>
        <w:t xml:space="preserve">our model, </w:t>
      </w:r>
      <w:r>
        <w:rPr>
          <w:rFonts w:ascii="Arial" w:hAnsi="Arial" w:cs="Arial"/>
          <w:sz w:val="24"/>
          <w:szCs w:val="24"/>
        </w:rPr>
        <w:t>Japan</w:t>
      </w:r>
      <w:r w:rsidR="00983437">
        <w:rPr>
          <w:rFonts w:ascii="Arial" w:hAnsi="Arial" w:cs="Arial"/>
          <w:sz w:val="24"/>
          <w:szCs w:val="24"/>
        </w:rPr>
        <w:t>,</w:t>
      </w:r>
      <w:r>
        <w:rPr>
          <w:rFonts w:ascii="Arial" w:hAnsi="Arial" w:cs="Arial"/>
          <w:sz w:val="24"/>
          <w:szCs w:val="24"/>
        </w:rPr>
        <w:t xml:space="preserve"> would have to spend </w:t>
      </w:r>
      <w:r w:rsidR="0040163E">
        <w:rPr>
          <w:rFonts w:ascii="Arial" w:hAnsi="Arial" w:cs="Arial"/>
          <w:sz w:val="24"/>
          <w:szCs w:val="24"/>
        </w:rPr>
        <w:t xml:space="preserve">their </w:t>
      </w:r>
      <w:r>
        <w:rPr>
          <w:rFonts w:ascii="Arial" w:hAnsi="Arial" w:cs="Arial"/>
          <w:sz w:val="24"/>
          <w:szCs w:val="24"/>
        </w:rPr>
        <w:t xml:space="preserve">entire </w:t>
      </w:r>
      <w:r w:rsidR="0040163E">
        <w:rPr>
          <w:rFonts w:ascii="Arial" w:hAnsi="Arial" w:cs="Arial"/>
          <w:sz w:val="24"/>
          <w:szCs w:val="24"/>
        </w:rPr>
        <w:t>annual b</w:t>
      </w:r>
      <w:r w:rsidR="00D660EB">
        <w:rPr>
          <w:rFonts w:ascii="Arial" w:hAnsi="Arial" w:cs="Arial"/>
          <w:sz w:val="24"/>
          <w:szCs w:val="24"/>
        </w:rPr>
        <w:t>udget in order to produce only</w:t>
      </w:r>
      <w:r w:rsidR="0040163E">
        <w:rPr>
          <w:rFonts w:ascii="Arial" w:hAnsi="Arial" w:cs="Arial"/>
          <w:sz w:val="24"/>
          <w:szCs w:val="24"/>
        </w:rPr>
        <w:t xml:space="preserve"> </w:t>
      </w:r>
      <w:r>
        <w:rPr>
          <w:rFonts w:ascii="Arial" w:hAnsi="Arial" w:cs="Arial"/>
          <w:sz w:val="24"/>
          <w:szCs w:val="24"/>
        </w:rPr>
        <w:t xml:space="preserve">about 10 </w:t>
      </w:r>
      <w:r w:rsidR="0040163E">
        <w:rPr>
          <w:rFonts w:ascii="Arial" w:hAnsi="Arial" w:cs="Arial"/>
          <w:sz w:val="24"/>
          <w:szCs w:val="24"/>
        </w:rPr>
        <w:t xml:space="preserve">percent of energy needs, </w:t>
      </w:r>
      <w:r w:rsidR="003B1EBF">
        <w:rPr>
          <w:rFonts w:ascii="Arial" w:hAnsi="Arial" w:cs="Arial"/>
          <w:sz w:val="24"/>
          <w:szCs w:val="24"/>
        </w:rPr>
        <w:t xml:space="preserve">implementing </w:t>
      </w:r>
      <w:r w:rsidR="0040163E">
        <w:rPr>
          <w:rFonts w:ascii="Arial" w:hAnsi="Arial" w:cs="Arial"/>
          <w:sz w:val="24"/>
          <w:szCs w:val="24"/>
        </w:rPr>
        <w:t>tidal energy</w:t>
      </w:r>
      <w:r w:rsidR="003B1EBF">
        <w:rPr>
          <w:rFonts w:ascii="Arial" w:hAnsi="Arial" w:cs="Arial"/>
          <w:sz w:val="24"/>
          <w:szCs w:val="24"/>
        </w:rPr>
        <w:t xml:space="preserve"> to alleviate nonrenewable energy sources</w:t>
      </w:r>
      <w:r w:rsidR="0040163E">
        <w:rPr>
          <w:rFonts w:ascii="Arial" w:hAnsi="Arial" w:cs="Arial"/>
          <w:sz w:val="24"/>
          <w:szCs w:val="24"/>
        </w:rPr>
        <w:t xml:space="preserve"> is just not feasible at this time</w:t>
      </w:r>
      <w:r>
        <w:rPr>
          <w:rFonts w:ascii="Arial" w:hAnsi="Arial" w:cs="Arial"/>
          <w:sz w:val="24"/>
          <w:szCs w:val="24"/>
        </w:rPr>
        <w:t>, or any time for that matter</w:t>
      </w:r>
      <w:r w:rsidR="0040163E">
        <w:rPr>
          <w:rFonts w:ascii="Arial" w:hAnsi="Arial" w:cs="Arial"/>
          <w:sz w:val="24"/>
          <w:szCs w:val="24"/>
        </w:rPr>
        <w:t xml:space="preserve">. The technology is not at the point where it will be a good decision for the country to implement despite its status as a renewable, clean energy source. </w:t>
      </w:r>
      <w:r>
        <w:rPr>
          <w:rFonts w:ascii="Arial" w:hAnsi="Arial" w:cs="Arial"/>
          <w:sz w:val="24"/>
          <w:szCs w:val="24"/>
        </w:rPr>
        <w:t xml:space="preserve">Tidal energy is not as efficient as other renewable sources and the cost alone is too daunting to even allow tidal energy to be considered as a future energy source. </w:t>
      </w:r>
    </w:p>
    <w:p w:rsidR="00726F1C" w:rsidRDefault="00973FF3" w:rsidP="006B55D4">
      <w:pPr>
        <w:spacing w:line="276" w:lineRule="auto"/>
        <w:rPr>
          <w:rFonts w:ascii="Arial" w:hAnsi="Arial" w:cs="Arial"/>
          <w:b/>
          <w:sz w:val="24"/>
          <w:szCs w:val="24"/>
        </w:rPr>
      </w:pPr>
      <w:r>
        <w:rPr>
          <w:rFonts w:ascii="Arial" w:hAnsi="Arial" w:cs="Arial"/>
          <w:b/>
          <w:sz w:val="24"/>
          <w:szCs w:val="24"/>
        </w:rPr>
        <w:t xml:space="preserve">3.2  What to Do Next? </w:t>
      </w:r>
    </w:p>
    <w:p w:rsidR="00B10BA1" w:rsidRDefault="0040163E" w:rsidP="00B10BA1">
      <w:pPr>
        <w:spacing w:line="276" w:lineRule="auto"/>
        <w:ind w:firstLine="720"/>
        <w:rPr>
          <w:rFonts w:ascii="Arial" w:hAnsi="Arial" w:cs="Arial"/>
          <w:sz w:val="24"/>
          <w:szCs w:val="24"/>
        </w:rPr>
      </w:pPr>
      <w:r>
        <w:rPr>
          <w:rFonts w:ascii="Arial" w:hAnsi="Arial" w:cs="Arial"/>
          <w:sz w:val="24"/>
          <w:szCs w:val="24"/>
        </w:rPr>
        <w:t xml:space="preserve">So what should </w:t>
      </w:r>
      <w:r w:rsidR="00973FF3">
        <w:rPr>
          <w:rFonts w:ascii="Arial" w:hAnsi="Arial" w:cs="Arial"/>
          <w:sz w:val="24"/>
          <w:szCs w:val="24"/>
        </w:rPr>
        <w:t>we</w:t>
      </w:r>
      <w:r>
        <w:rPr>
          <w:rFonts w:ascii="Arial" w:hAnsi="Arial" w:cs="Arial"/>
          <w:sz w:val="24"/>
          <w:szCs w:val="24"/>
        </w:rPr>
        <w:t xml:space="preserve"> do in the meantime? </w:t>
      </w:r>
      <w:r w:rsidR="00973FF3">
        <w:rPr>
          <w:rFonts w:ascii="Arial" w:hAnsi="Arial" w:cs="Arial"/>
          <w:sz w:val="24"/>
          <w:szCs w:val="24"/>
        </w:rPr>
        <w:t>We should halt the investments on tidal energy and allot those funds to other forms of renewable energy</w:t>
      </w:r>
      <w:r>
        <w:rPr>
          <w:rFonts w:ascii="Arial" w:hAnsi="Arial" w:cs="Arial"/>
          <w:sz w:val="24"/>
          <w:szCs w:val="24"/>
        </w:rPr>
        <w:t>.</w:t>
      </w:r>
      <w:r w:rsidR="00973FF3">
        <w:rPr>
          <w:rFonts w:ascii="Arial" w:hAnsi="Arial" w:cs="Arial"/>
          <w:sz w:val="24"/>
          <w:szCs w:val="24"/>
        </w:rPr>
        <w:t xml:space="preserve"> Tidal energy has its share</w:t>
      </w:r>
      <w:r w:rsidR="00F459CB">
        <w:rPr>
          <w:rFonts w:ascii="Arial" w:hAnsi="Arial" w:cs="Arial"/>
          <w:sz w:val="24"/>
          <w:szCs w:val="24"/>
        </w:rPr>
        <w:t xml:space="preserve"> </w:t>
      </w:r>
      <w:r w:rsidR="00973FF3">
        <w:rPr>
          <w:rFonts w:ascii="Arial" w:hAnsi="Arial" w:cs="Arial"/>
          <w:sz w:val="24"/>
          <w:szCs w:val="24"/>
        </w:rPr>
        <w:t xml:space="preserve">of </w:t>
      </w:r>
      <w:r w:rsidR="00F459CB">
        <w:rPr>
          <w:rFonts w:ascii="Arial" w:hAnsi="Arial" w:cs="Arial"/>
          <w:sz w:val="24"/>
          <w:szCs w:val="24"/>
        </w:rPr>
        <w:t>advanta</w:t>
      </w:r>
      <w:r w:rsidR="00973FF3">
        <w:rPr>
          <w:rFonts w:ascii="Arial" w:hAnsi="Arial" w:cs="Arial"/>
          <w:sz w:val="24"/>
          <w:szCs w:val="24"/>
        </w:rPr>
        <w:t>ges as a renewable resource, but the energy produced is so small compared to the price that it isn’t in the running with other forms of energy</w:t>
      </w:r>
      <w:r w:rsidR="00F459CB">
        <w:rPr>
          <w:rFonts w:ascii="Arial" w:hAnsi="Arial" w:cs="Arial"/>
          <w:sz w:val="24"/>
          <w:szCs w:val="24"/>
        </w:rPr>
        <w:t>.</w:t>
      </w:r>
      <w:r w:rsidR="00973FF3">
        <w:rPr>
          <w:rFonts w:ascii="Arial" w:hAnsi="Arial" w:cs="Arial"/>
          <w:sz w:val="24"/>
          <w:szCs w:val="24"/>
        </w:rPr>
        <w:t xml:space="preserve"> If tidal energy can’t alleviate more than half the pressure off coal alone using a reasonable amount of coastline for a country with a lot of coastline, then how can we expect to implement this form of energy to countries with even less available coastline? The point is, after using Japan as a model, we can clearly see tidal</w:t>
      </w:r>
      <w:r w:rsidR="00B10BA1">
        <w:rPr>
          <w:rFonts w:ascii="Arial" w:hAnsi="Arial" w:cs="Arial"/>
          <w:sz w:val="24"/>
          <w:szCs w:val="24"/>
        </w:rPr>
        <w:t xml:space="preserve"> energy is very unfeasible as </w:t>
      </w:r>
      <w:r w:rsidR="00973FF3">
        <w:rPr>
          <w:rFonts w:ascii="Arial" w:hAnsi="Arial" w:cs="Arial"/>
          <w:sz w:val="24"/>
          <w:szCs w:val="24"/>
        </w:rPr>
        <w:t>renewable energy source and shoul</w:t>
      </w:r>
      <w:r w:rsidR="00B10BA1">
        <w:rPr>
          <w:rFonts w:ascii="Arial" w:hAnsi="Arial" w:cs="Arial"/>
          <w:sz w:val="24"/>
          <w:szCs w:val="24"/>
        </w:rPr>
        <w:t>d not be pursued in the future.</w:t>
      </w:r>
    </w:p>
    <w:p w:rsidR="00B10BA1" w:rsidDel="00A22DF1" w:rsidRDefault="00B10BA1" w:rsidP="00B10BA1">
      <w:pPr>
        <w:spacing w:line="276" w:lineRule="auto"/>
        <w:rPr>
          <w:del w:id="0" w:author="Brenden Brown" w:date="2016-05-09T01:14:00Z"/>
          <w:rFonts w:ascii="Arial" w:hAnsi="Arial" w:cs="Arial"/>
          <w:sz w:val="24"/>
          <w:szCs w:val="24"/>
        </w:rPr>
      </w:pPr>
      <w:r>
        <w:rPr>
          <w:rFonts w:ascii="Arial" w:hAnsi="Arial" w:cs="Arial"/>
          <w:sz w:val="24"/>
          <w:szCs w:val="24"/>
        </w:rPr>
        <w:t>Word Count [</w:t>
      </w:r>
      <w:r w:rsidR="00983437">
        <w:rPr>
          <w:rFonts w:ascii="Arial" w:hAnsi="Arial" w:cs="Arial"/>
          <w:sz w:val="24"/>
          <w:szCs w:val="24"/>
        </w:rPr>
        <w:t>2</w:t>
      </w:r>
      <w:r w:rsidR="006A0C19">
        <w:rPr>
          <w:rFonts w:ascii="Arial" w:hAnsi="Arial" w:cs="Arial"/>
          <w:sz w:val="24"/>
          <w:szCs w:val="24"/>
        </w:rPr>
        <w:t>,473]</w:t>
      </w:r>
    </w:p>
    <w:p w:rsidR="00B10BA1" w:rsidRDefault="00B10BA1"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83437" w:rsidRDefault="00983437" w:rsidP="00D07283">
      <w:pPr>
        <w:tabs>
          <w:tab w:val="left" w:pos="6107"/>
        </w:tabs>
        <w:rPr>
          <w:rFonts w:ascii="Arial" w:hAnsi="Arial" w:cs="Arial"/>
          <w:sz w:val="24"/>
          <w:szCs w:val="24"/>
        </w:rPr>
      </w:pPr>
    </w:p>
    <w:p w:rsidR="00946885" w:rsidRDefault="00946885" w:rsidP="00946885">
      <w:pPr>
        <w:tabs>
          <w:tab w:val="left" w:pos="6107"/>
        </w:tabs>
        <w:rPr>
          <w:rFonts w:ascii="Arial" w:hAnsi="Arial" w:cs="Arial"/>
          <w:sz w:val="24"/>
          <w:szCs w:val="24"/>
        </w:rPr>
      </w:pPr>
    </w:p>
    <w:p w:rsidR="00161FAF" w:rsidRDefault="00513795" w:rsidP="00946885">
      <w:pPr>
        <w:tabs>
          <w:tab w:val="left" w:pos="6107"/>
        </w:tabs>
        <w:rPr>
          <w:rFonts w:ascii="Arial" w:hAnsi="Arial" w:cs="Arial"/>
          <w:sz w:val="24"/>
          <w:szCs w:val="24"/>
        </w:rPr>
      </w:pPr>
      <w:r>
        <w:rPr>
          <w:rFonts w:ascii="Arial" w:hAnsi="Arial" w:cs="Arial"/>
          <w:sz w:val="24"/>
          <w:szCs w:val="24"/>
        </w:rPr>
        <w:lastRenderedPageBreak/>
        <w:t xml:space="preserve">References </w:t>
      </w:r>
    </w:p>
    <w:p w:rsidR="006D4F43" w:rsidRPr="00410BB7" w:rsidRDefault="006D4F43" w:rsidP="006B55D4">
      <w:pPr>
        <w:spacing w:line="276" w:lineRule="auto"/>
        <w:rPr>
          <w:rFonts w:ascii="Arial" w:hAnsi="Arial" w:cs="Arial"/>
          <w:color w:val="000000"/>
          <w:shd w:val="clear" w:color="auto" w:fill="FFFFFF"/>
        </w:rPr>
      </w:pPr>
      <w:r w:rsidRPr="00410BB7">
        <w:rPr>
          <w:rFonts w:ascii="Arial" w:hAnsi="Arial" w:cs="Arial"/>
          <w:color w:val="000000"/>
          <w:shd w:val="clear" w:color="auto" w:fill="FFFFFF"/>
        </w:rPr>
        <w:t>[1] Somanader, Tanya. "Chart of the Week: 2015 Was Earth's Hottest Year on Record."</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The White House</w:t>
      </w:r>
      <w:r w:rsidRPr="00410BB7">
        <w:rPr>
          <w:rFonts w:ascii="Arial" w:hAnsi="Arial" w:cs="Arial"/>
          <w:color w:val="000000"/>
          <w:shd w:val="clear" w:color="auto" w:fill="FFFFFF"/>
        </w:rPr>
        <w:t>. The White House, 25 Jan. 2016. Web. 28 Apr. 2016.</w:t>
      </w:r>
    </w:p>
    <w:p w:rsidR="00513795" w:rsidRPr="00410BB7" w:rsidRDefault="006D4F43" w:rsidP="006B55D4">
      <w:pPr>
        <w:spacing w:line="276" w:lineRule="auto"/>
        <w:rPr>
          <w:rFonts w:ascii="Arial" w:hAnsi="Arial" w:cs="Arial"/>
        </w:rPr>
      </w:pPr>
      <w:r w:rsidRPr="00410BB7">
        <w:rPr>
          <w:rFonts w:ascii="Arial" w:hAnsi="Arial" w:cs="Arial"/>
        </w:rPr>
        <w:t xml:space="preserve"> </w:t>
      </w:r>
      <w:r w:rsidR="00513795" w:rsidRPr="00410BB7">
        <w:rPr>
          <w:rFonts w:ascii="Arial" w:hAnsi="Arial" w:cs="Arial"/>
        </w:rPr>
        <w:t xml:space="preserve">[2] </w:t>
      </w:r>
      <w:r w:rsidRPr="00410BB7">
        <w:rPr>
          <w:rFonts w:ascii="Arial" w:hAnsi="Arial" w:cs="Arial"/>
          <w:color w:val="000000"/>
          <w:shd w:val="clear" w:color="auto" w:fill="FFFFFF"/>
        </w:rPr>
        <w:t>"What Is Tidal Energy?"</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Tidal Energy Ltd – Tidal Power, Renewable Energy »</w:t>
      </w:r>
      <w:r w:rsidRPr="00410BB7">
        <w:rPr>
          <w:rFonts w:ascii="Arial" w:hAnsi="Arial" w:cs="Arial"/>
          <w:color w:val="000000"/>
          <w:shd w:val="clear" w:color="auto" w:fill="FFFFFF"/>
        </w:rPr>
        <w:t>. N.p., n.d. Web. 28 Apr. 2016.</w:t>
      </w:r>
    </w:p>
    <w:p w:rsidR="006D4F43" w:rsidRPr="00410BB7" w:rsidRDefault="00513795" w:rsidP="006B55D4">
      <w:pPr>
        <w:spacing w:line="276" w:lineRule="auto"/>
        <w:rPr>
          <w:rFonts w:ascii="Arial" w:hAnsi="Arial" w:cs="Arial"/>
        </w:rPr>
      </w:pPr>
      <w:r w:rsidRPr="00410BB7">
        <w:rPr>
          <w:rFonts w:ascii="Arial" w:hAnsi="Arial" w:cs="Arial"/>
        </w:rPr>
        <w:t xml:space="preserve">[3] </w:t>
      </w:r>
      <w:r w:rsidR="006D4F43" w:rsidRPr="00410BB7">
        <w:rPr>
          <w:rFonts w:ascii="Arial" w:hAnsi="Arial" w:cs="Arial"/>
          <w:color w:val="000000"/>
          <w:shd w:val="clear" w:color="auto" w:fill="FFFFFF"/>
        </w:rPr>
        <w:t>"How Much Water Is There On, In, and above the Earth?"</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How Much Water Is There on Earth, from the USGS Water Science School</w:t>
      </w:r>
      <w:r w:rsidR="006D4F43" w:rsidRPr="00410BB7">
        <w:rPr>
          <w:rFonts w:ascii="Arial" w:hAnsi="Arial" w:cs="Arial"/>
          <w:color w:val="000000"/>
          <w:shd w:val="clear" w:color="auto" w:fill="FFFFFF"/>
        </w:rPr>
        <w:t>. N.p., n.d. Web. 28 Apr. 2016.</w:t>
      </w:r>
      <w:r w:rsidR="006D4F43" w:rsidRPr="00410BB7">
        <w:rPr>
          <w:rFonts w:ascii="Arial" w:hAnsi="Arial" w:cs="Arial"/>
        </w:rPr>
        <w:t xml:space="preserve"> </w:t>
      </w:r>
    </w:p>
    <w:p w:rsidR="006D4F43" w:rsidRPr="00410BB7" w:rsidRDefault="00513795" w:rsidP="006B55D4">
      <w:pPr>
        <w:spacing w:line="276" w:lineRule="auto"/>
        <w:rPr>
          <w:rFonts w:ascii="Arial" w:hAnsi="Arial" w:cs="Arial"/>
        </w:rPr>
      </w:pPr>
      <w:r w:rsidRPr="00410BB7">
        <w:rPr>
          <w:rFonts w:ascii="Arial" w:hAnsi="Arial" w:cs="Arial"/>
        </w:rPr>
        <w:t xml:space="preserve">[4] </w:t>
      </w:r>
      <w:r w:rsidR="006D4F43" w:rsidRPr="00410BB7">
        <w:rPr>
          <w:rFonts w:ascii="Arial" w:hAnsi="Arial" w:cs="Arial"/>
          <w:color w:val="000000"/>
          <w:shd w:val="clear" w:color="auto" w:fill="FFFFFF"/>
        </w:rPr>
        <w:t>"Tidal Devices."</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EMEC</w:t>
      </w:r>
      <w:r w:rsidR="006D4F43" w:rsidRPr="00410BB7">
        <w:rPr>
          <w:rFonts w:ascii="Arial" w:hAnsi="Arial" w:cs="Arial"/>
          <w:color w:val="000000"/>
          <w:shd w:val="clear" w:color="auto" w:fill="FFFFFF"/>
        </w:rPr>
        <w:t>. EMEC, n.d. Web. 28 Apr. 2016.</w:t>
      </w:r>
      <w:r w:rsidR="006D4F43" w:rsidRPr="00410BB7">
        <w:rPr>
          <w:rFonts w:ascii="Arial" w:hAnsi="Arial" w:cs="Arial"/>
        </w:rPr>
        <w:t xml:space="preserve"> </w:t>
      </w:r>
    </w:p>
    <w:p w:rsidR="00513795" w:rsidRPr="00410BB7" w:rsidRDefault="00513795" w:rsidP="006B55D4">
      <w:pPr>
        <w:spacing w:line="276" w:lineRule="auto"/>
        <w:rPr>
          <w:rFonts w:ascii="Arial" w:hAnsi="Arial" w:cs="Arial"/>
        </w:rPr>
      </w:pPr>
      <w:r w:rsidRPr="00410BB7">
        <w:rPr>
          <w:rFonts w:ascii="Arial" w:hAnsi="Arial" w:cs="Arial"/>
        </w:rPr>
        <w:t xml:space="preserve">[5] </w:t>
      </w:r>
      <w:r w:rsidR="006D4F43" w:rsidRPr="00410BB7">
        <w:rPr>
          <w:rFonts w:ascii="Arial" w:hAnsi="Arial" w:cs="Arial"/>
          <w:color w:val="000000"/>
          <w:shd w:val="clear" w:color="auto" w:fill="FFFFFF"/>
        </w:rPr>
        <w:t>"Venturi Effect."</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Wikipedia</w:t>
      </w:r>
      <w:r w:rsidR="006D4F43" w:rsidRPr="00410BB7">
        <w:rPr>
          <w:rFonts w:ascii="Arial" w:hAnsi="Arial" w:cs="Arial"/>
          <w:color w:val="000000"/>
          <w:shd w:val="clear" w:color="auto" w:fill="FFFFFF"/>
        </w:rPr>
        <w:t>. Wikimedia Foundation, n.d. Web. 28 Apr. 2016.</w:t>
      </w:r>
    </w:p>
    <w:p w:rsidR="006D4F43" w:rsidRPr="00410BB7" w:rsidRDefault="00513795" w:rsidP="006B55D4">
      <w:pPr>
        <w:spacing w:line="276" w:lineRule="auto"/>
        <w:rPr>
          <w:rFonts w:ascii="Arial" w:hAnsi="Arial" w:cs="Arial"/>
          <w:color w:val="000000"/>
          <w:shd w:val="clear" w:color="auto" w:fill="FFFFFF"/>
        </w:rPr>
      </w:pPr>
      <w:r w:rsidRPr="00410BB7">
        <w:rPr>
          <w:rFonts w:ascii="Arial" w:hAnsi="Arial" w:cs="Arial"/>
        </w:rPr>
        <w:t xml:space="preserve">[6] </w:t>
      </w:r>
      <w:r w:rsidR="006D4F43" w:rsidRPr="00410BB7">
        <w:rPr>
          <w:rFonts w:ascii="Arial" w:hAnsi="Arial" w:cs="Arial"/>
          <w:color w:val="000000"/>
          <w:shd w:val="clear" w:color="auto" w:fill="FFFFFF"/>
        </w:rPr>
        <w:t>"Water - Density and Specific Weight."</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Water - Density and Specific Weight</w:t>
      </w:r>
      <w:r w:rsidR="006D4F43" w:rsidRPr="00410BB7">
        <w:rPr>
          <w:rFonts w:ascii="Arial" w:hAnsi="Arial" w:cs="Arial"/>
          <w:color w:val="000000"/>
          <w:shd w:val="clear" w:color="auto" w:fill="FFFFFF"/>
        </w:rPr>
        <w:t>. N.p., n.d. Web. 28 Apr. 2016.</w:t>
      </w:r>
    </w:p>
    <w:p w:rsidR="000B1755" w:rsidRPr="00410BB7" w:rsidRDefault="000B1755" w:rsidP="006B55D4">
      <w:pPr>
        <w:spacing w:line="276" w:lineRule="auto"/>
        <w:rPr>
          <w:rFonts w:ascii="Arial" w:hAnsi="Arial" w:cs="Arial"/>
        </w:rPr>
      </w:pPr>
      <w:r w:rsidRPr="00410BB7">
        <w:rPr>
          <w:rFonts w:ascii="Arial" w:hAnsi="Arial" w:cs="Arial"/>
          <w:color w:val="000000"/>
          <w:shd w:val="clear" w:color="auto" w:fill="FFFFFF"/>
        </w:rPr>
        <w:t>[7] "Tidal Energy Pros and Cons - Energy Informative."</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Energy Informative</w:t>
      </w:r>
      <w:r w:rsidRPr="00410BB7">
        <w:rPr>
          <w:rFonts w:ascii="Arial" w:hAnsi="Arial" w:cs="Arial"/>
          <w:color w:val="000000"/>
          <w:shd w:val="clear" w:color="auto" w:fill="FFFFFF"/>
        </w:rPr>
        <w:t>. N.p., n.d. Web. 29 Apr. 2016.</w:t>
      </w:r>
    </w:p>
    <w:p w:rsidR="006D4F43" w:rsidRPr="00410BB7" w:rsidRDefault="00513795" w:rsidP="006B55D4">
      <w:pPr>
        <w:spacing w:line="276" w:lineRule="auto"/>
        <w:rPr>
          <w:rFonts w:ascii="Arial" w:hAnsi="Arial" w:cs="Arial"/>
        </w:rPr>
      </w:pPr>
      <w:r w:rsidRPr="00410BB7">
        <w:rPr>
          <w:rFonts w:ascii="Arial" w:hAnsi="Arial" w:cs="Arial"/>
        </w:rPr>
        <w:t>[</w:t>
      </w:r>
      <w:r w:rsidR="000B1755" w:rsidRPr="00410BB7">
        <w:rPr>
          <w:rFonts w:ascii="Arial" w:hAnsi="Arial" w:cs="Arial"/>
        </w:rPr>
        <w:t>8</w:t>
      </w:r>
      <w:r w:rsidRPr="00410BB7">
        <w:rPr>
          <w:rFonts w:ascii="Arial" w:hAnsi="Arial" w:cs="Arial"/>
        </w:rPr>
        <w:t xml:space="preserve">] </w:t>
      </w:r>
      <w:r w:rsidR="000B1755" w:rsidRPr="00410BB7">
        <w:rPr>
          <w:rFonts w:ascii="Arial" w:hAnsi="Arial" w:cs="Arial"/>
          <w:color w:val="000000"/>
          <w:shd w:val="clear" w:color="auto" w:fill="FFFFFF"/>
        </w:rPr>
        <w:t>"Wave Energy Pros and Cons - Energy Informative."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Energy Informative</w:t>
      </w:r>
      <w:r w:rsidR="000B1755" w:rsidRPr="00410BB7">
        <w:rPr>
          <w:rFonts w:ascii="Arial" w:hAnsi="Arial" w:cs="Arial"/>
          <w:color w:val="000000"/>
          <w:shd w:val="clear" w:color="auto" w:fill="FFFFFF"/>
        </w:rPr>
        <w:t>. N.p., n.d. Web. 29 Apr. 2016.</w:t>
      </w:r>
    </w:p>
    <w:p w:rsidR="000B1755" w:rsidRPr="00410BB7" w:rsidRDefault="000D7299" w:rsidP="006B55D4">
      <w:pPr>
        <w:spacing w:line="276" w:lineRule="auto"/>
        <w:rPr>
          <w:rFonts w:ascii="Arial" w:hAnsi="Arial" w:cs="Arial"/>
        </w:rPr>
      </w:pPr>
      <w:r w:rsidRPr="00410BB7">
        <w:rPr>
          <w:rFonts w:ascii="Arial" w:hAnsi="Arial" w:cs="Arial"/>
        </w:rPr>
        <w:t>[9]</w:t>
      </w:r>
      <w:r w:rsidR="005C1316" w:rsidRPr="00410BB7">
        <w:rPr>
          <w:rFonts w:ascii="Arial" w:hAnsi="Arial" w:cs="Arial"/>
        </w:rPr>
        <w:t xml:space="preserve"> </w:t>
      </w:r>
      <w:r w:rsidR="000B1755" w:rsidRPr="00410BB7">
        <w:rPr>
          <w:rFonts w:ascii="Arial" w:hAnsi="Arial" w:cs="Arial"/>
          <w:color w:val="000000"/>
          <w:shd w:val="clear" w:color="auto" w:fill="FFFFFF"/>
        </w:rPr>
        <w:t>"Which Has a Bigger Footprint, a Coal Plant or a Solar Farm?"</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Grist</w:t>
      </w:r>
      <w:r w:rsidR="000B1755" w:rsidRPr="00410BB7">
        <w:rPr>
          <w:rFonts w:ascii="Arial" w:hAnsi="Arial" w:cs="Arial"/>
          <w:color w:val="000000"/>
          <w:shd w:val="clear" w:color="auto" w:fill="FFFFFF"/>
        </w:rPr>
        <w:t>. N.p., 17 Nov. 2010. Web. 29 Apr. 2016.</w:t>
      </w:r>
      <w:r w:rsidR="000B1755" w:rsidRPr="00410BB7">
        <w:rPr>
          <w:rFonts w:ascii="Arial" w:hAnsi="Arial" w:cs="Arial"/>
        </w:rPr>
        <w:t xml:space="preserve"> </w:t>
      </w:r>
    </w:p>
    <w:p w:rsidR="006854D0" w:rsidRPr="00410BB7" w:rsidRDefault="006854D0" w:rsidP="006B55D4">
      <w:pPr>
        <w:spacing w:line="276" w:lineRule="auto"/>
        <w:rPr>
          <w:rFonts w:ascii="Arial" w:hAnsi="Arial" w:cs="Arial"/>
        </w:rPr>
      </w:pPr>
      <w:r w:rsidRPr="00410BB7">
        <w:rPr>
          <w:rFonts w:ascii="Arial" w:hAnsi="Arial" w:cs="Arial"/>
        </w:rPr>
        <w:t>[10]</w:t>
      </w:r>
      <w:r w:rsidR="00FC61A3" w:rsidRPr="00410BB7">
        <w:rPr>
          <w:rFonts w:ascii="Arial" w:hAnsi="Arial" w:cs="Arial"/>
        </w:rPr>
        <w:t xml:space="preserve"> </w:t>
      </w:r>
      <w:r w:rsidR="000B1755" w:rsidRPr="00410BB7">
        <w:rPr>
          <w:rFonts w:ascii="Arial" w:hAnsi="Arial" w:cs="Arial"/>
          <w:color w:val="000000"/>
          <w:shd w:val="clear" w:color="auto" w:fill="FFFFFF"/>
        </w:rPr>
        <w:t>"Energy and the Environment-A Coastal Perspective."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 Point Absorbers: The Technology and Innovations</w:t>
      </w:r>
      <w:r w:rsidR="000B1755" w:rsidRPr="00410BB7">
        <w:rPr>
          <w:rFonts w:ascii="Arial" w:hAnsi="Arial" w:cs="Arial"/>
          <w:color w:val="000000"/>
          <w:shd w:val="clear" w:color="auto" w:fill="FFFFFF"/>
        </w:rPr>
        <w:t>. N.p., n.d. Web. 29 Apr. 2016.</w:t>
      </w:r>
    </w:p>
    <w:p w:rsidR="00FC61A3" w:rsidRPr="00410BB7" w:rsidRDefault="000D7299" w:rsidP="006B55D4">
      <w:pPr>
        <w:spacing w:line="276" w:lineRule="auto"/>
        <w:rPr>
          <w:rFonts w:ascii="Arial" w:hAnsi="Arial" w:cs="Arial"/>
        </w:rPr>
      </w:pPr>
      <w:r w:rsidRPr="00410BB7">
        <w:rPr>
          <w:rFonts w:ascii="Arial" w:hAnsi="Arial" w:cs="Arial"/>
        </w:rPr>
        <w:t>[1</w:t>
      </w:r>
      <w:r w:rsidR="006854D0" w:rsidRPr="00410BB7">
        <w:rPr>
          <w:rFonts w:ascii="Arial" w:hAnsi="Arial" w:cs="Arial"/>
        </w:rPr>
        <w:t>1</w:t>
      </w:r>
      <w:r w:rsidRPr="00410BB7">
        <w:rPr>
          <w:rFonts w:ascii="Arial" w:hAnsi="Arial" w:cs="Arial"/>
        </w:rPr>
        <w:t>]</w:t>
      </w:r>
      <w:r w:rsidR="00160CEC" w:rsidRPr="00410BB7">
        <w:rPr>
          <w:rFonts w:ascii="Arial" w:hAnsi="Arial" w:cs="Arial"/>
        </w:rPr>
        <w:t xml:space="preserve"> </w:t>
      </w:r>
      <w:r w:rsidR="000B1755" w:rsidRPr="00410BB7">
        <w:rPr>
          <w:rFonts w:ascii="Arial" w:hAnsi="Arial" w:cs="Arial"/>
          <w:color w:val="000000"/>
          <w:shd w:val="clear" w:color="auto" w:fill="FFFFFF"/>
        </w:rPr>
        <w:t>"Existing U.S. Coal Plants."</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Source Watch</w:t>
      </w:r>
      <w:r w:rsidR="000B1755" w:rsidRPr="00410BB7">
        <w:rPr>
          <w:rFonts w:ascii="Arial" w:hAnsi="Arial" w:cs="Arial"/>
          <w:color w:val="000000"/>
          <w:shd w:val="clear" w:color="auto" w:fill="FFFFFF"/>
        </w:rPr>
        <w:t>. Source Watch, n.d. Web. 28 Apr. 2016.</w:t>
      </w:r>
    </w:p>
    <w:p w:rsidR="000D7299" w:rsidRPr="00410BB7" w:rsidRDefault="000D7299" w:rsidP="006B55D4">
      <w:pPr>
        <w:spacing w:line="276" w:lineRule="auto"/>
        <w:rPr>
          <w:rFonts w:ascii="Arial" w:hAnsi="Arial" w:cs="Arial"/>
        </w:rPr>
      </w:pPr>
      <w:r w:rsidRPr="00410BB7">
        <w:rPr>
          <w:rFonts w:ascii="Arial" w:hAnsi="Arial" w:cs="Arial"/>
        </w:rPr>
        <w:t>[1</w:t>
      </w:r>
      <w:r w:rsidR="006854D0" w:rsidRPr="00410BB7">
        <w:rPr>
          <w:rFonts w:ascii="Arial" w:hAnsi="Arial" w:cs="Arial"/>
        </w:rPr>
        <w:t>2</w:t>
      </w:r>
      <w:r w:rsidRPr="00410BB7">
        <w:rPr>
          <w:rFonts w:ascii="Arial" w:hAnsi="Arial" w:cs="Arial"/>
        </w:rPr>
        <w:t>]</w:t>
      </w:r>
      <w:r w:rsidR="00A81B73" w:rsidRPr="00410BB7">
        <w:rPr>
          <w:rFonts w:ascii="Arial" w:hAnsi="Arial" w:cs="Arial"/>
        </w:rPr>
        <w:t xml:space="preserve"> </w:t>
      </w:r>
      <w:r w:rsidR="000B1755" w:rsidRPr="00410BB7">
        <w:rPr>
          <w:rFonts w:ascii="Arial" w:hAnsi="Arial" w:cs="Arial"/>
          <w:color w:val="000000"/>
          <w:shd w:val="clear" w:color="auto" w:fill="FFFFFF"/>
        </w:rPr>
        <w:t>"Alternative Sources of Energy."</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Farret/Integration of Alternative Sources of Energy Integration of Alternative Sources of Energy</w:t>
      </w:r>
      <w:r w:rsidR="000B1755" w:rsidRPr="00410BB7">
        <w:rPr>
          <w:rStyle w:val="apple-converted-space"/>
          <w:rFonts w:ascii="Arial" w:hAnsi="Arial" w:cs="Arial"/>
          <w:color w:val="000000"/>
          <w:shd w:val="clear" w:color="auto" w:fill="FFFFFF"/>
        </w:rPr>
        <w:t> </w:t>
      </w:r>
      <w:r w:rsidR="000B1755" w:rsidRPr="00410BB7">
        <w:rPr>
          <w:rFonts w:ascii="Arial" w:hAnsi="Arial" w:cs="Arial"/>
          <w:color w:val="000000"/>
          <w:shd w:val="clear" w:color="auto" w:fill="FFFFFF"/>
        </w:rPr>
        <w:t>(2006): 1-27. Web. 28 Apr. 2016.</w:t>
      </w:r>
    </w:p>
    <w:p w:rsidR="000B1755" w:rsidRPr="00410BB7" w:rsidRDefault="00A81B73" w:rsidP="006B55D4">
      <w:pPr>
        <w:spacing w:line="276" w:lineRule="auto"/>
        <w:rPr>
          <w:rFonts w:ascii="Arial" w:hAnsi="Arial" w:cs="Arial"/>
        </w:rPr>
      </w:pPr>
      <w:r w:rsidRPr="00410BB7">
        <w:rPr>
          <w:rFonts w:ascii="Arial" w:hAnsi="Arial" w:cs="Arial"/>
        </w:rPr>
        <w:t xml:space="preserve">[13] </w:t>
      </w:r>
      <w:r w:rsidR="000B1755" w:rsidRPr="00410BB7">
        <w:rPr>
          <w:rFonts w:ascii="Arial" w:hAnsi="Arial" w:cs="Arial"/>
          <w:color w:val="000000"/>
          <w:shd w:val="clear" w:color="auto" w:fill="FFFFFF"/>
        </w:rPr>
        <w:t>"Cost of Electricity by Source."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Wikipedia</w:t>
      </w:r>
      <w:r w:rsidR="000B1755" w:rsidRPr="00410BB7">
        <w:rPr>
          <w:rFonts w:ascii="Arial" w:hAnsi="Arial" w:cs="Arial"/>
          <w:color w:val="000000"/>
          <w:shd w:val="clear" w:color="auto" w:fill="FFFFFF"/>
        </w:rPr>
        <w:t>. Wikimedia Foundation, n.d. Web. 29 Apr. 2016.</w:t>
      </w:r>
      <w:r w:rsidR="000B1755" w:rsidRPr="00410BB7">
        <w:rPr>
          <w:rFonts w:ascii="Arial" w:hAnsi="Arial" w:cs="Arial"/>
        </w:rPr>
        <w:t xml:space="preserve"> </w:t>
      </w:r>
    </w:p>
    <w:p w:rsidR="000B1755" w:rsidRPr="00410BB7" w:rsidRDefault="00FC61A3" w:rsidP="006B55D4">
      <w:pPr>
        <w:spacing w:line="276" w:lineRule="auto"/>
        <w:rPr>
          <w:rFonts w:ascii="Arial" w:hAnsi="Arial" w:cs="Arial"/>
        </w:rPr>
      </w:pPr>
      <w:r w:rsidRPr="00410BB7">
        <w:rPr>
          <w:rFonts w:ascii="Arial" w:hAnsi="Arial" w:cs="Arial"/>
        </w:rPr>
        <w:t>[1</w:t>
      </w:r>
      <w:r w:rsidR="00A81B73" w:rsidRPr="00410BB7">
        <w:rPr>
          <w:rFonts w:ascii="Arial" w:hAnsi="Arial" w:cs="Arial"/>
        </w:rPr>
        <w:t>4</w:t>
      </w:r>
      <w:r w:rsidRPr="00410BB7">
        <w:rPr>
          <w:rFonts w:ascii="Arial" w:hAnsi="Arial" w:cs="Arial"/>
        </w:rPr>
        <w:t>]</w:t>
      </w:r>
      <w:r w:rsidR="002E25B4" w:rsidRPr="00410BB7">
        <w:rPr>
          <w:rFonts w:ascii="Arial" w:hAnsi="Arial" w:cs="Arial"/>
        </w:rPr>
        <w:t xml:space="preserve"> </w:t>
      </w:r>
      <w:r w:rsidR="000B1755" w:rsidRPr="00410BB7">
        <w:rPr>
          <w:rFonts w:ascii="Arial" w:hAnsi="Arial" w:cs="Arial"/>
          <w:color w:val="000000"/>
          <w:shd w:val="clear" w:color="auto" w:fill="FFFFFF"/>
        </w:rPr>
        <w:t>"Coal Power: Air Pollution."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Union of Concerned Scientists</w:t>
      </w:r>
      <w:r w:rsidR="000B1755" w:rsidRPr="00410BB7">
        <w:rPr>
          <w:rFonts w:ascii="Arial" w:hAnsi="Arial" w:cs="Arial"/>
          <w:color w:val="000000"/>
          <w:shd w:val="clear" w:color="auto" w:fill="FFFFFF"/>
        </w:rPr>
        <w:t>. N.p., n.d. Web. 29 Apr. 2016.</w:t>
      </w:r>
      <w:r w:rsidR="000B1755" w:rsidRPr="00410BB7">
        <w:rPr>
          <w:rFonts w:ascii="Arial" w:hAnsi="Arial" w:cs="Arial"/>
        </w:rPr>
        <w:t xml:space="preserve"> </w:t>
      </w:r>
    </w:p>
    <w:p w:rsidR="002E25B4" w:rsidRPr="00410BB7" w:rsidRDefault="002E25B4" w:rsidP="006B55D4">
      <w:pPr>
        <w:spacing w:line="276" w:lineRule="auto"/>
        <w:rPr>
          <w:rFonts w:ascii="Arial" w:hAnsi="Arial" w:cs="Arial"/>
        </w:rPr>
      </w:pPr>
      <w:r w:rsidRPr="00410BB7">
        <w:rPr>
          <w:rFonts w:ascii="Arial" w:hAnsi="Arial" w:cs="Arial"/>
        </w:rPr>
        <w:t>[15]</w:t>
      </w:r>
      <w:r w:rsidR="00577DE6" w:rsidRPr="00410BB7">
        <w:rPr>
          <w:rFonts w:ascii="Arial" w:hAnsi="Arial" w:cs="Arial"/>
        </w:rPr>
        <w:t xml:space="preserve"> </w:t>
      </w:r>
      <w:r w:rsidR="000B1755" w:rsidRPr="00410BB7">
        <w:rPr>
          <w:rFonts w:ascii="Arial" w:hAnsi="Arial" w:cs="Arial"/>
          <w:color w:val="000000"/>
          <w:shd w:val="clear" w:color="auto" w:fill="FFFFFF"/>
        </w:rPr>
        <w:t>"Estimated Social Cost of Climate Change Not Accurate, Stanford Scientists Say."</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Stanford News</w:t>
      </w:r>
      <w:r w:rsidR="000B1755" w:rsidRPr="00410BB7">
        <w:rPr>
          <w:rFonts w:ascii="Arial" w:hAnsi="Arial" w:cs="Arial"/>
          <w:color w:val="000000"/>
          <w:shd w:val="clear" w:color="auto" w:fill="FFFFFF"/>
        </w:rPr>
        <w:t>. N.p., 12 Jan. 2015. Web. 29 Apr. 2016.</w:t>
      </w:r>
    </w:p>
    <w:p w:rsidR="000D7299"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6</w:t>
      </w:r>
      <w:r w:rsidRPr="00410BB7">
        <w:rPr>
          <w:rFonts w:ascii="Arial" w:hAnsi="Arial" w:cs="Arial"/>
        </w:rPr>
        <w:t xml:space="preserve">] </w:t>
      </w:r>
      <w:r w:rsidR="000B1755" w:rsidRPr="00410BB7">
        <w:rPr>
          <w:rFonts w:ascii="Arial" w:hAnsi="Arial" w:cs="Arial"/>
          <w:color w:val="000000"/>
          <w:shd w:val="clear" w:color="auto" w:fill="FFFFFF"/>
        </w:rPr>
        <w:t>"Energy in Japan."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Wikipedia</w:t>
      </w:r>
      <w:r w:rsidR="000B1755" w:rsidRPr="00410BB7">
        <w:rPr>
          <w:rFonts w:ascii="Arial" w:hAnsi="Arial" w:cs="Arial"/>
          <w:color w:val="000000"/>
          <w:shd w:val="clear" w:color="auto" w:fill="FFFFFF"/>
        </w:rPr>
        <w:t>. Wikimedia Foundation, n.d. Web. 29 Apr. 2016.</w:t>
      </w:r>
    </w:p>
    <w:p w:rsidR="000D7299"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7</w:t>
      </w:r>
      <w:r w:rsidRPr="00410BB7">
        <w:rPr>
          <w:rFonts w:ascii="Arial" w:hAnsi="Arial" w:cs="Arial"/>
        </w:rPr>
        <w:t xml:space="preserve">] </w:t>
      </w:r>
      <w:r w:rsidR="000B1755" w:rsidRPr="00410BB7">
        <w:rPr>
          <w:rFonts w:ascii="Arial" w:hAnsi="Arial" w:cs="Arial"/>
          <w:color w:val="000000"/>
          <w:shd w:val="clear" w:color="auto" w:fill="FFFFFF"/>
        </w:rPr>
        <w:t>"Energy Profile of Japan."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Energy Profile of Japan</w:t>
      </w:r>
      <w:r w:rsidR="000B1755" w:rsidRPr="00410BB7">
        <w:rPr>
          <w:rFonts w:ascii="Arial" w:hAnsi="Arial" w:cs="Arial"/>
          <w:color w:val="000000"/>
          <w:shd w:val="clear" w:color="auto" w:fill="FFFFFF"/>
        </w:rPr>
        <w:t>. N.p., n.d. Web. 29 Apr. 2016.</w:t>
      </w:r>
    </w:p>
    <w:p w:rsidR="00410BB7"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8</w:t>
      </w:r>
      <w:r w:rsidRPr="00410BB7">
        <w:rPr>
          <w:rFonts w:ascii="Arial" w:hAnsi="Arial" w:cs="Arial"/>
        </w:rPr>
        <w:t xml:space="preserve">] </w:t>
      </w:r>
      <w:r w:rsidR="00410BB7" w:rsidRPr="00410BB7">
        <w:rPr>
          <w:rFonts w:ascii="Arial" w:hAnsi="Arial" w:cs="Arial"/>
          <w:color w:val="000000"/>
          <w:shd w:val="clear" w:color="auto" w:fill="FFFFFF"/>
        </w:rPr>
        <w:t>"Geography of Japan."</w:t>
      </w:r>
      <w:r w:rsidR="00410BB7" w:rsidRPr="00410BB7">
        <w:rPr>
          <w:rStyle w:val="apple-converted-space"/>
          <w:rFonts w:ascii="Arial" w:hAnsi="Arial" w:cs="Arial"/>
          <w:color w:val="000000"/>
          <w:shd w:val="clear" w:color="auto" w:fill="FFFFFF"/>
        </w:rPr>
        <w:t> </w:t>
      </w:r>
      <w:r w:rsidR="00410BB7" w:rsidRPr="00410BB7">
        <w:rPr>
          <w:rFonts w:ascii="Arial" w:hAnsi="Arial" w:cs="Arial"/>
          <w:i/>
          <w:iCs/>
          <w:color w:val="000000"/>
          <w:shd w:val="clear" w:color="auto" w:fill="FFFFFF"/>
        </w:rPr>
        <w:t>Wikipedia</w:t>
      </w:r>
      <w:r w:rsidR="00410BB7" w:rsidRPr="00410BB7">
        <w:rPr>
          <w:rFonts w:ascii="Arial" w:hAnsi="Arial" w:cs="Arial"/>
          <w:color w:val="000000"/>
          <w:shd w:val="clear" w:color="auto" w:fill="FFFFFF"/>
        </w:rPr>
        <w:t>. Wikimedia Foundation, n.d. Web. 29 Apr. 2016.</w:t>
      </w:r>
      <w:r w:rsidR="00410BB7" w:rsidRPr="00410BB7">
        <w:rPr>
          <w:rFonts w:ascii="Arial" w:hAnsi="Arial" w:cs="Arial"/>
        </w:rPr>
        <w:t xml:space="preserve"> </w:t>
      </w:r>
    </w:p>
    <w:p w:rsidR="000D7299" w:rsidRDefault="00110DE0" w:rsidP="006B55D4">
      <w:pPr>
        <w:spacing w:line="276" w:lineRule="auto"/>
        <w:rPr>
          <w:rFonts w:ascii="Arial" w:hAnsi="Arial" w:cs="Arial"/>
          <w:color w:val="000000"/>
          <w:shd w:val="clear" w:color="auto" w:fill="FFFFFF"/>
        </w:rPr>
      </w:pPr>
      <w:r w:rsidRPr="00410BB7">
        <w:rPr>
          <w:rFonts w:ascii="Arial" w:hAnsi="Arial" w:cs="Arial"/>
        </w:rPr>
        <w:t xml:space="preserve">[19] </w:t>
      </w:r>
      <w:r w:rsidR="00410BB7" w:rsidRPr="00410BB7">
        <w:rPr>
          <w:rFonts w:ascii="Arial" w:hAnsi="Arial" w:cs="Arial"/>
          <w:color w:val="000000"/>
          <w:shd w:val="clear" w:color="auto" w:fill="FFFFFF"/>
        </w:rPr>
        <w:t>"List of Government Budgets by Country."</w:t>
      </w:r>
      <w:r w:rsidR="00410BB7" w:rsidRPr="00410BB7">
        <w:rPr>
          <w:rStyle w:val="apple-converted-space"/>
          <w:rFonts w:ascii="Arial" w:hAnsi="Arial" w:cs="Arial"/>
          <w:color w:val="000000"/>
          <w:shd w:val="clear" w:color="auto" w:fill="FFFFFF"/>
        </w:rPr>
        <w:t> </w:t>
      </w:r>
      <w:r w:rsidR="00410BB7" w:rsidRPr="00410BB7">
        <w:rPr>
          <w:rFonts w:ascii="Arial" w:hAnsi="Arial" w:cs="Arial"/>
          <w:i/>
          <w:iCs/>
          <w:color w:val="000000"/>
          <w:shd w:val="clear" w:color="auto" w:fill="FFFFFF"/>
        </w:rPr>
        <w:t>Wikipedia</w:t>
      </w:r>
      <w:r w:rsidR="00410BB7" w:rsidRPr="00410BB7">
        <w:rPr>
          <w:rFonts w:ascii="Arial" w:hAnsi="Arial" w:cs="Arial"/>
          <w:color w:val="000000"/>
          <w:shd w:val="clear" w:color="auto" w:fill="FFFFFF"/>
        </w:rPr>
        <w:t>. Wikimedia Foundation, n.d. Web. 29 Apr. 2016.</w:t>
      </w:r>
    </w:p>
    <w:p w:rsidR="00ED2115" w:rsidRPr="00410BB7" w:rsidRDefault="00ED2115" w:rsidP="006B55D4">
      <w:pPr>
        <w:spacing w:line="276" w:lineRule="auto"/>
        <w:rPr>
          <w:rFonts w:ascii="Arial" w:hAnsi="Arial" w:cs="Arial"/>
        </w:rPr>
      </w:pPr>
      <w:r>
        <w:rPr>
          <w:rFonts w:ascii="Arial" w:hAnsi="Arial" w:cs="Arial"/>
          <w:color w:val="000000"/>
          <w:shd w:val="clear" w:color="auto" w:fill="FFFFFF"/>
        </w:rPr>
        <w:t xml:space="preserve">[20] </w:t>
      </w:r>
      <w:r w:rsidRPr="00ED2115">
        <w:rPr>
          <w:rFonts w:ascii="Arial" w:hAnsi="Arial" w:cs="Arial"/>
          <w:color w:val="000000"/>
          <w:shd w:val="clear" w:color="auto" w:fill="FFFFFF"/>
        </w:rPr>
        <w:t>Helston, Charlotte. "I. Overview."</w:t>
      </w:r>
      <w:r w:rsidRPr="00ED2115">
        <w:rPr>
          <w:rStyle w:val="apple-converted-space"/>
          <w:rFonts w:ascii="Arial" w:hAnsi="Arial" w:cs="Arial"/>
          <w:color w:val="000000"/>
          <w:shd w:val="clear" w:color="auto" w:fill="FFFFFF"/>
        </w:rPr>
        <w:t> </w:t>
      </w:r>
      <w:r w:rsidRPr="00ED2115">
        <w:rPr>
          <w:rFonts w:ascii="Arial" w:hAnsi="Arial" w:cs="Arial"/>
          <w:i/>
          <w:iCs/>
          <w:color w:val="000000"/>
          <w:shd w:val="clear" w:color="auto" w:fill="FFFFFF"/>
        </w:rPr>
        <w:t>EnergyBC: Tidal Power</w:t>
      </w:r>
      <w:r w:rsidRPr="00ED2115">
        <w:rPr>
          <w:rFonts w:ascii="Arial" w:hAnsi="Arial" w:cs="Arial"/>
          <w:color w:val="000000"/>
          <w:shd w:val="clear" w:color="auto" w:fill="FFFFFF"/>
        </w:rPr>
        <w:t>. N.p., n.d. Web. 09 May 2016.</w:t>
      </w:r>
    </w:p>
    <w:sectPr w:rsidR="00ED2115" w:rsidRPr="00410BB7" w:rsidSect="000F7E79">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760E" w:rsidRDefault="0000760E" w:rsidP="001D0A5B">
      <w:pPr>
        <w:spacing w:after="0" w:line="240" w:lineRule="auto"/>
      </w:pPr>
      <w:r>
        <w:separator/>
      </w:r>
    </w:p>
  </w:endnote>
  <w:endnote w:type="continuationSeparator" w:id="0">
    <w:p w:rsidR="0000760E" w:rsidRDefault="0000760E" w:rsidP="001D0A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073" w:rsidRDefault="00D71073">
    <w:pPr>
      <w:pStyle w:val="Footer"/>
      <w:jc w:val="center"/>
    </w:pPr>
    <w:r>
      <w:t xml:space="preserve">- </w:t>
    </w:r>
    <w:sdt>
      <w:sdtPr>
        <w:id w:val="1498503908"/>
        <w:docPartObj>
          <w:docPartGallery w:val="Page Numbers (Bottom of Page)"/>
          <w:docPartUnique/>
        </w:docPartObj>
      </w:sdtPr>
      <w:sdtContent>
        <w:fldSimple w:instr=" PAGE   \* MERGEFORMAT ">
          <w:r w:rsidR="00C42BAC">
            <w:rPr>
              <w:noProof/>
            </w:rPr>
            <w:t>6</w:t>
          </w:r>
        </w:fldSimple>
        <w:r>
          <w:t xml:space="preserve"> -</w:t>
        </w:r>
      </w:sdtContent>
    </w:sdt>
  </w:p>
  <w:p w:rsidR="00D71073" w:rsidRDefault="00D710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760E" w:rsidRDefault="0000760E" w:rsidP="001D0A5B">
      <w:pPr>
        <w:spacing w:after="0" w:line="240" w:lineRule="auto"/>
      </w:pPr>
      <w:r>
        <w:separator/>
      </w:r>
    </w:p>
  </w:footnote>
  <w:footnote w:type="continuationSeparator" w:id="0">
    <w:p w:rsidR="0000760E" w:rsidRDefault="0000760E" w:rsidP="001D0A5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ED27D2"/>
    <w:multiLevelType w:val="hybridMultilevel"/>
    <w:tmpl w:val="50A06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283A59"/>
    <w:multiLevelType w:val="hybridMultilevel"/>
    <w:tmpl w:val="03203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defaultTabStop w:val="720"/>
  <w:characterSpacingControl w:val="doNotCompress"/>
  <w:footnotePr>
    <w:footnote w:id="-1"/>
    <w:footnote w:id="0"/>
  </w:footnotePr>
  <w:endnotePr>
    <w:endnote w:id="-1"/>
    <w:endnote w:id="0"/>
  </w:endnotePr>
  <w:compat/>
  <w:rsids>
    <w:rsidRoot w:val="00EA17E4"/>
    <w:rsid w:val="0000760E"/>
    <w:rsid w:val="000311BE"/>
    <w:rsid w:val="000546A2"/>
    <w:rsid w:val="000548D5"/>
    <w:rsid w:val="00065BC8"/>
    <w:rsid w:val="000744F7"/>
    <w:rsid w:val="00095543"/>
    <w:rsid w:val="00097E8F"/>
    <w:rsid w:val="000A293A"/>
    <w:rsid w:val="000A6680"/>
    <w:rsid w:val="000B1755"/>
    <w:rsid w:val="000D7299"/>
    <w:rsid w:val="000F7E79"/>
    <w:rsid w:val="00110DE0"/>
    <w:rsid w:val="00160CEC"/>
    <w:rsid w:val="00161FAF"/>
    <w:rsid w:val="001A1BA3"/>
    <w:rsid w:val="001A558F"/>
    <w:rsid w:val="001D0A5B"/>
    <w:rsid w:val="00212568"/>
    <w:rsid w:val="00214986"/>
    <w:rsid w:val="00225C9F"/>
    <w:rsid w:val="002E25B4"/>
    <w:rsid w:val="00311104"/>
    <w:rsid w:val="003402D9"/>
    <w:rsid w:val="003B1EBF"/>
    <w:rsid w:val="003C1724"/>
    <w:rsid w:val="003F5275"/>
    <w:rsid w:val="0040163E"/>
    <w:rsid w:val="00410BB7"/>
    <w:rsid w:val="00483C6E"/>
    <w:rsid w:val="00487446"/>
    <w:rsid w:val="004A4D37"/>
    <w:rsid w:val="004C258D"/>
    <w:rsid w:val="004C51A5"/>
    <w:rsid w:val="00513795"/>
    <w:rsid w:val="0052436C"/>
    <w:rsid w:val="00556C7A"/>
    <w:rsid w:val="00577DE6"/>
    <w:rsid w:val="00581B14"/>
    <w:rsid w:val="00597B73"/>
    <w:rsid w:val="005A0790"/>
    <w:rsid w:val="005C1316"/>
    <w:rsid w:val="005D5F71"/>
    <w:rsid w:val="00650622"/>
    <w:rsid w:val="006824BC"/>
    <w:rsid w:val="006854D0"/>
    <w:rsid w:val="00694401"/>
    <w:rsid w:val="006A0C19"/>
    <w:rsid w:val="006B55D4"/>
    <w:rsid w:val="006C5283"/>
    <w:rsid w:val="006D4F43"/>
    <w:rsid w:val="00701492"/>
    <w:rsid w:val="00711CDA"/>
    <w:rsid w:val="00726F1C"/>
    <w:rsid w:val="00734E7B"/>
    <w:rsid w:val="007F4D89"/>
    <w:rsid w:val="00830CA5"/>
    <w:rsid w:val="008838D6"/>
    <w:rsid w:val="008A0827"/>
    <w:rsid w:val="008A0C98"/>
    <w:rsid w:val="008C7E92"/>
    <w:rsid w:val="008D6D58"/>
    <w:rsid w:val="008E1CB9"/>
    <w:rsid w:val="0094351E"/>
    <w:rsid w:val="00944538"/>
    <w:rsid w:val="00946885"/>
    <w:rsid w:val="00973FF3"/>
    <w:rsid w:val="00983437"/>
    <w:rsid w:val="00A22DF1"/>
    <w:rsid w:val="00A3365E"/>
    <w:rsid w:val="00A47538"/>
    <w:rsid w:val="00A63D6B"/>
    <w:rsid w:val="00A81B73"/>
    <w:rsid w:val="00B049BB"/>
    <w:rsid w:val="00B10BA1"/>
    <w:rsid w:val="00B14206"/>
    <w:rsid w:val="00B22517"/>
    <w:rsid w:val="00B578FF"/>
    <w:rsid w:val="00BA7EF6"/>
    <w:rsid w:val="00BD62E6"/>
    <w:rsid w:val="00BD7256"/>
    <w:rsid w:val="00C153BE"/>
    <w:rsid w:val="00C42BAC"/>
    <w:rsid w:val="00C47084"/>
    <w:rsid w:val="00C92511"/>
    <w:rsid w:val="00CA3CC1"/>
    <w:rsid w:val="00CA616A"/>
    <w:rsid w:val="00CD46FF"/>
    <w:rsid w:val="00CF3B13"/>
    <w:rsid w:val="00D07283"/>
    <w:rsid w:val="00D422F5"/>
    <w:rsid w:val="00D4655F"/>
    <w:rsid w:val="00D660EB"/>
    <w:rsid w:val="00D70324"/>
    <w:rsid w:val="00D71073"/>
    <w:rsid w:val="00DA2ED7"/>
    <w:rsid w:val="00DB3DE8"/>
    <w:rsid w:val="00DE35D7"/>
    <w:rsid w:val="00E52125"/>
    <w:rsid w:val="00E5799A"/>
    <w:rsid w:val="00E75417"/>
    <w:rsid w:val="00EA17E4"/>
    <w:rsid w:val="00EC1951"/>
    <w:rsid w:val="00ED2115"/>
    <w:rsid w:val="00F12054"/>
    <w:rsid w:val="00F24B2B"/>
    <w:rsid w:val="00F25CB9"/>
    <w:rsid w:val="00F4583A"/>
    <w:rsid w:val="00F459CB"/>
    <w:rsid w:val="00F85DA5"/>
    <w:rsid w:val="00FA43D4"/>
    <w:rsid w:val="00FC61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E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17E4"/>
    <w:pPr>
      <w:ind w:left="720"/>
      <w:contextualSpacing/>
    </w:pPr>
  </w:style>
  <w:style w:type="paragraph" w:styleId="Header">
    <w:name w:val="header"/>
    <w:basedOn w:val="Normal"/>
    <w:link w:val="HeaderChar"/>
    <w:uiPriority w:val="99"/>
    <w:semiHidden/>
    <w:unhideWhenUsed/>
    <w:rsid w:val="001D0A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D0A5B"/>
  </w:style>
  <w:style w:type="paragraph" w:styleId="Footer">
    <w:name w:val="footer"/>
    <w:basedOn w:val="Normal"/>
    <w:link w:val="FooterChar"/>
    <w:uiPriority w:val="99"/>
    <w:unhideWhenUsed/>
    <w:rsid w:val="001D0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A5B"/>
  </w:style>
  <w:style w:type="paragraph" w:styleId="BalloonText">
    <w:name w:val="Balloon Text"/>
    <w:basedOn w:val="Normal"/>
    <w:link w:val="BalloonTextChar"/>
    <w:uiPriority w:val="99"/>
    <w:semiHidden/>
    <w:unhideWhenUsed/>
    <w:rsid w:val="001D0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A5B"/>
    <w:rPr>
      <w:rFonts w:ascii="Tahoma" w:hAnsi="Tahoma" w:cs="Tahoma"/>
      <w:sz w:val="16"/>
      <w:szCs w:val="16"/>
    </w:rPr>
  </w:style>
  <w:style w:type="character" w:styleId="Hyperlink">
    <w:name w:val="Hyperlink"/>
    <w:basedOn w:val="DefaultParagraphFont"/>
    <w:uiPriority w:val="99"/>
    <w:unhideWhenUsed/>
    <w:rsid w:val="001D0A5B"/>
    <w:rPr>
      <w:color w:val="0563C1" w:themeColor="hyperlink"/>
      <w:u w:val="single"/>
    </w:rPr>
  </w:style>
  <w:style w:type="paragraph" w:styleId="FootnoteText">
    <w:name w:val="footnote text"/>
    <w:basedOn w:val="Normal"/>
    <w:link w:val="FootnoteTextChar"/>
    <w:uiPriority w:val="99"/>
    <w:semiHidden/>
    <w:unhideWhenUsed/>
    <w:rsid w:val="00A3365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65E"/>
    <w:rPr>
      <w:sz w:val="20"/>
      <w:szCs w:val="20"/>
    </w:rPr>
  </w:style>
  <w:style w:type="character" w:styleId="FootnoteReference">
    <w:name w:val="footnote reference"/>
    <w:basedOn w:val="DefaultParagraphFont"/>
    <w:uiPriority w:val="99"/>
    <w:semiHidden/>
    <w:unhideWhenUsed/>
    <w:rsid w:val="00A3365E"/>
    <w:rPr>
      <w:vertAlign w:val="superscript"/>
    </w:rPr>
  </w:style>
  <w:style w:type="character" w:customStyle="1" w:styleId="apple-converted-space">
    <w:name w:val="apple-converted-space"/>
    <w:basedOn w:val="DefaultParagraphFont"/>
    <w:rsid w:val="006D4F4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www.emec.org.uk/marine-energy/tidal-devices/" TargetMode="External"/><Relationship Id="rId18" Type="http://schemas.openxmlformats.org/officeDocument/2006/relationships/hyperlink" Target="http://www.emec.org.uk/marine-energy/tidal-devices/"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6.gif"/><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hyperlink" Target="http://www.eoearth.org/files/229301_229400/229397/japan-total-energy-consumption--2010.gi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mec.org.uk/marine-energy/tidal-devices/" TargetMode="External"/><Relationship Id="rId5" Type="http://schemas.openxmlformats.org/officeDocument/2006/relationships/webSettings" Target="webSettings.xml"/><Relationship Id="rId15" Type="http://schemas.openxmlformats.org/officeDocument/2006/relationships/hyperlink" Target="http://www.emec.org.uk/marine-energy/tidal-devices/" TargetMode="External"/><Relationship Id="rId23"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image" Target="media/image7.gif"/><Relationship Id="rId4" Type="http://schemas.openxmlformats.org/officeDocument/2006/relationships/settings" Target="settings.xml"/><Relationship Id="rId9" Type="http://schemas.openxmlformats.org/officeDocument/2006/relationships/hyperlink" Target="http://www.emec.org.uk/marine-energy/tidal-devices/" TargetMode="External"/><Relationship Id="rId14" Type="http://schemas.openxmlformats.org/officeDocument/2006/relationships/image" Target="media/image4.g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4A442-CD80-40BC-A9D8-8F2FA36D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9</Pages>
  <Words>2926</Words>
  <Characters>14284</Characters>
  <Application>Microsoft Office Word</Application>
  <DocSecurity>0</DocSecurity>
  <Lines>259</Lines>
  <Paragraphs>93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Brenden Brown</dc:creator>
  <cp:lastModifiedBy>Brenden Brown</cp:lastModifiedBy>
  <cp:revision>9</cp:revision>
  <dcterms:created xsi:type="dcterms:W3CDTF">2016-05-09T06:19:00Z</dcterms:created>
  <dcterms:modified xsi:type="dcterms:W3CDTF">2016-05-09T21:44:00Z</dcterms:modified>
</cp:coreProperties>
</file>